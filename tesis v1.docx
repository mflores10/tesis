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79DE" w:rsidRPr="00EE68E1" w:rsidRDefault="005779DE" w:rsidP="005779DE">
      <w:pPr>
        <w:spacing w:after="0" w:line="240" w:lineRule="auto"/>
        <w:jc w:val="center"/>
        <w:rPr>
          <w:rFonts w:ascii="Tahoma" w:eastAsia="Times New Roman" w:hAnsi="Tahoma" w:cs="Tahoma"/>
          <w:sz w:val="28"/>
          <w:szCs w:val="32"/>
          <w:lang w:eastAsia="es-ES"/>
        </w:rPr>
      </w:pPr>
      <w:bookmarkStart w:id="0" w:name="_GoBack"/>
      <w:bookmarkEnd w:id="0"/>
    </w:p>
    <w:p w:rsidR="005779DE" w:rsidRPr="00EE68E1" w:rsidRDefault="005779DE" w:rsidP="005779DE">
      <w:pPr>
        <w:spacing w:after="0" w:line="240" w:lineRule="auto"/>
        <w:ind w:right="51"/>
        <w:rPr>
          <w:rFonts w:ascii="Tahoma" w:eastAsia="Times New Roman" w:hAnsi="Tahoma" w:cs="Tahoma"/>
          <w:sz w:val="26"/>
          <w:szCs w:val="26"/>
          <w:lang w:eastAsia="es-ES"/>
        </w:rPr>
      </w:pPr>
    </w:p>
    <w:p w:rsidR="005779DE" w:rsidRPr="00EE68E1" w:rsidRDefault="005779DE" w:rsidP="005779DE">
      <w:pPr>
        <w:tabs>
          <w:tab w:val="left" w:pos="855"/>
          <w:tab w:val="right" w:pos="10654"/>
        </w:tabs>
        <w:spacing w:after="0" w:line="240" w:lineRule="auto"/>
        <w:ind w:left="1560" w:right="51"/>
        <w:rPr>
          <w:rFonts w:ascii="Times New Roman" w:eastAsia="Times New Roman" w:hAnsi="Times New Roman" w:cs="Times New Roman"/>
          <w:szCs w:val="24"/>
          <w:lang w:eastAsia="es-ES"/>
        </w:rPr>
      </w:pPr>
      <w:r w:rsidRPr="00EE68E1">
        <w:rPr>
          <w:rFonts w:ascii="Tahoma" w:eastAsia="Times New Roman" w:hAnsi="Tahoma" w:cs="Tahoma"/>
          <w:sz w:val="26"/>
          <w:szCs w:val="26"/>
          <w:lang w:eastAsia="es-ES"/>
        </w:rPr>
        <w:tab/>
      </w:r>
      <w:r w:rsidRPr="00EE68E1">
        <w:rPr>
          <w:rFonts w:ascii="Tahoma" w:eastAsia="Times New Roman" w:hAnsi="Tahoma" w:cs="Tahoma"/>
          <w:sz w:val="26"/>
          <w:szCs w:val="26"/>
          <w:lang w:eastAsia="es-ES"/>
        </w:rPr>
        <w:tab/>
      </w:r>
    </w:p>
    <w:p w:rsidR="005779DE" w:rsidRPr="00EE68E1" w:rsidRDefault="005779DE" w:rsidP="005779DE">
      <w:pPr>
        <w:tabs>
          <w:tab w:val="left" w:pos="585"/>
          <w:tab w:val="left" w:pos="780"/>
          <w:tab w:val="center" w:pos="5327"/>
        </w:tabs>
        <w:spacing w:after="0" w:line="240" w:lineRule="auto"/>
        <w:ind w:right="902"/>
        <w:jc w:val="center"/>
        <w:rPr>
          <w:rFonts w:ascii="Tahoma" w:eastAsia="Times New Roman" w:hAnsi="Tahoma" w:cs="Tahoma"/>
          <w:b/>
          <w:sz w:val="28"/>
          <w:szCs w:val="28"/>
          <w:lang w:eastAsia="es-ES"/>
        </w:rPr>
      </w:pPr>
      <w:r w:rsidRPr="00EE68E1">
        <w:rPr>
          <w:rFonts w:ascii="Tahoma" w:eastAsia="Times New Roman" w:hAnsi="Tahoma" w:cs="Tahoma"/>
          <w:b/>
          <w:sz w:val="28"/>
          <w:szCs w:val="28"/>
          <w:lang w:eastAsia="es-ES"/>
        </w:rPr>
        <w:t>Departamento de Ciencias Computacionales</w:t>
      </w:r>
    </w:p>
    <w:p w:rsidR="005779DE" w:rsidRPr="00EE68E1" w:rsidRDefault="005779DE" w:rsidP="005779DE">
      <w:pPr>
        <w:tabs>
          <w:tab w:val="left" w:pos="480"/>
        </w:tabs>
        <w:spacing w:after="0" w:line="240" w:lineRule="auto"/>
        <w:ind w:right="902"/>
        <w:rPr>
          <w:rFonts w:ascii="Tahoma" w:eastAsia="Times New Roman" w:hAnsi="Tahoma" w:cs="Tahoma"/>
          <w:b/>
          <w:sz w:val="28"/>
          <w:szCs w:val="28"/>
          <w:lang w:eastAsia="es-ES"/>
        </w:rPr>
      </w:pPr>
      <w:r w:rsidRPr="00EE68E1">
        <w:rPr>
          <w:rFonts w:ascii="Tahoma" w:eastAsia="Times New Roman" w:hAnsi="Tahoma" w:cs="Tahoma"/>
          <w:b/>
          <w:sz w:val="28"/>
          <w:szCs w:val="28"/>
          <w:lang w:eastAsia="es-ES"/>
        </w:rPr>
        <w:tab/>
      </w:r>
    </w:p>
    <w:p w:rsidR="005779DE" w:rsidRPr="00EE68E1" w:rsidRDefault="005779DE" w:rsidP="005779DE">
      <w:pPr>
        <w:tabs>
          <w:tab w:val="left" w:pos="480"/>
        </w:tabs>
        <w:spacing w:after="0" w:line="240" w:lineRule="auto"/>
        <w:ind w:right="902"/>
        <w:rPr>
          <w:rFonts w:ascii="Tahoma" w:eastAsia="Times New Roman" w:hAnsi="Tahoma" w:cs="Tahoma"/>
          <w:b/>
          <w:sz w:val="28"/>
          <w:szCs w:val="28"/>
          <w:lang w:eastAsia="es-ES"/>
        </w:rPr>
      </w:pPr>
    </w:p>
    <w:p w:rsidR="005779DE" w:rsidRPr="00EE68E1" w:rsidRDefault="005779DE" w:rsidP="005779DE">
      <w:pPr>
        <w:spacing w:after="0" w:line="240" w:lineRule="auto"/>
        <w:ind w:right="902"/>
        <w:jc w:val="center"/>
        <w:rPr>
          <w:rFonts w:ascii="Tahoma" w:eastAsia="Times New Roman" w:hAnsi="Tahoma" w:cs="Tahoma"/>
          <w:b/>
          <w:sz w:val="32"/>
          <w:szCs w:val="40"/>
          <w:lang w:eastAsia="es-ES"/>
        </w:rPr>
      </w:pPr>
      <w:r w:rsidRPr="00EE68E1">
        <w:rPr>
          <w:rFonts w:ascii="Tahoma" w:eastAsia="Times New Roman" w:hAnsi="Tahoma" w:cs="Tahoma"/>
          <w:b/>
          <w:sz w:val="32"/>
          <w:szCs w:val="40"/>
          <w:lang w:eastAsia="es-ES"/>
        </w:rPr>
        <w:t xml:space="preserve"> TESIS DE MAESTRÍA EN CIENCIAS</w:t>
      </w:r>
    </w:p>
    <w:p w:rsidR="005779DE" w:rsidRPr="00EE68E1" w:rsidRDefault="005779DE" w:rsidP="005779DE">
      <w:pPr>
        <w:spacing w:after="0" w:line="240" w:lineRule="auto"/>
        <w:ind w:right="902"/>
        <w:jc w:val="center"/>
        <w:rPr>
          <w:rFonts w:ascii="Tahoma" w:eastAsia="Times New Roman" w:hAnsi="Tahoma" w:cs="Tahoma"/>
          <w:b/>
          <w:sz w:val="28"/>
          <w:szCs w:val="28"/>
          <w:lang w:eastAsia="es-ES"/>
        </w:rPr>
      </w:pPr>
    </w:p>
    <w:p w:rsidR="005779DE" w:rsidRPr="00EE68E1" w:rsidRDefault="005779DE" w:rsidP="005779DE">
      <w:pPr>
        <w:spacing w:after="0" w:line="240" w:lineRule="auto"/>
        <w:ind w:right="902"/>
        <w:rPr>
          <w:rFonts w:ascii="Tahoma" w:eastAsia="Times New Roman" w:hAnsi="Tahoma" w:cs="Tahoma"/>
          <w:b/>
          <w:sz w:val="28"/>
          <w:szCs w:val="28"/>
          <w:lang w:eastAsia="es-ES"/>
        </w:rPr>
      </w:pPr>
    </w:p>
    <w:p w:rsidR="005779DE" w:rsidRPr="00EE68E1" w:rsidRDefault="005779DE" w:rsidP="005779DE">
      <w:pPr>
        <w:spacing w:after="0" w:line="240" w:lineRule="auto"/>
        <w:ind w:right="902"/>
        <w:jc w:val="center"/>
        <w:rPr>
          <w:rFonts w:ascii="Tahoma" w:eastAsia="Times New Roman" w:hAnsi="Tahoma" w:cs="Tahoma"/>
          <w:b/>
          <w:szCs w:val="32"/>
          <w:lang w:eastAsia="es-ES"/>
        </w:rPr>
      </w:pPr>
      <w:r>
        <w:rPr>
          <w:rFonts w:ascii="Tahoma" w:eastAsia="Times New Roman" w:hAnsi="Tahoma" w:cs="Tahoma"/>
          <w:b/>
          <w:szCs w:val="32"/>
          <w:lang w:eastAsia="es-ES"/>
        </w:rPr>
        <w:t xml:space="preserve">Sistema Embebido Multisensorial para Aplicaciones de Cómputo </w:t>
      </w:r>
      <w:r>
        <w:rPr>
          <w:rFonts w:ascii="Tahoma" w:eastAsia="Times New Roman" w:hAnsi="Tahoma" w:cs="Tahoma"/>
          <w:b/>
          <w:szCs w:val="32"/>
          <w:lang w:eastAsia="es-ES"/>
        </w:rPr>
        <w:br/>
        <w:t xml:space="preserve">Consiente de la Situación  </w:t>
      </w:r>
      <w:r w:rsidRPr="00EE68E1">
        <w:rPr>
          <w:rFonts w:ascii="Tahoma" w:eastAsia="Times New Roman" w:hAnsi="Tahoma" w:cs="Tahoma"/>
          <w:b/>
          <w:szCs w:val="32"/>
          <w:lang w:eastAsia="es-ES"/>
        </w:rPr>
        <w:t xml:space="preserve">  </w:t>
      </w: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presentada por</w:t>
      </w:r>
    </w:p>
    <w:p w:rsidR="005779DE" w:rsidRPr="00EE68E1" w:rsidRDefault="005779DE" w:rsidP="005779DE">
      <w:pPr>
        <w:spacing w:after="0" w:line="240" w:lineRule="auto"/>
        <w:ind w:right="902"/>
        <w:jc w:val="center"/>
        <w:rPr>
          <w:rFonts w:ascii="Tahoma" w:eastAsia="Times New Roman" w:hAnsi="Tahoma" w:cs="Tahoma"/>
          <w:b/>
          <w:szCs w:val="24"/>
          <w:lang w:eastAsia="es-ES"/>
        </w:rPr>
      </w:pPr>
      <w:r w:rsidRPr="00EE68E1">
        <w:rPr>
          <w:rFonts w:ascii="Tahoma" w:eastAsia="Times New Roman" w:hAnsi="Tahoma" w:cs="Tahoma"/>
          <w:b/>
          <w:szCs w:val="24"/>
          <w:lang w:eastAsia="es-ES"/>
        </w:rPr>
        <w:t xml:space="preserve"> Ing. </w:t>
      </w:r>
      <w:r>
        <w:rPr>
          <w:rFonts w:ascii="Tahoma" w:eastAsia="Times New Roman" w:hAnsi="Tahoma" w:cs="Tahoma"/>
          <w:b/>
          <w:szCs w:val="24"/>
          <w:lang w:eastAsia="es-ES"/>
        </w:rPr>
        <w:t>Manuel Alfredo Flores Rosales</w:t>
      </w:r>
    </w:p>
    <w:p w:rsidR="005779DE" w:rsidRPr="00EE68E1" w:rsidRDefault="005779DE" w:rsidP="005779DE">
      <w:pPr>
        <w:spacing w:after="0" w:line="240" w:lineRule="auto"/>
        <w:ind w:right="902"/>
        <w:jc w:val="center"/>
        <w:rPr>
          <w:rFonts w:ascii="Tahoma" w:eastAsia="Times New Roman" w:hAnsi="Tahoma" w:cs="Tahoma"/>
          <w:szCs w:val="24"/>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como requisito para la obtención del grado de</w:t>
      </w:r>
    </w:p>
    <w:p w:rsidR="005779DE" w:rsidRPr="00EE68E1" w:rsidRDefault="005779DE" w:rsidP="005779DE">
      <w:pPr>
        <w:spacing w:after="0" w:line="240" w:lineRule="auto"/>
        <w:ind w:right="902"/>
        <w:jc w:val="center"/>
        <w:rPr>
          <w:rFonts w:ascii="Tahoma" w:eastAsia="Times New Roman" w:hAnsi="Tahoma" w:cs="Tahoma"/>
          <w:b/>
          <w:szCs w:val="24"/>
          <w:lang w:eastAsia="es-ES"/>
        </w:rPr>
      </w:pPr>
      <w:r>
        <w:rPr>
          <w:rFonts w:ascii="Tahoma" w:eastAsia="Times New Roman" w:hAnsi="Tahoma" w:cs="Tahoma"/>
          <w:b/>
          <w:szCs w:val="24"/>
          <w:lang w:eastAsia="es-ES"/>
        </w:rPr>
        <w:t>Maestro</w:t>
      </w:r>
      <w:r w:rsidRPr="00EE68E1">
        <w:rPr>
          <w:rFonts w:ascii="Tahoma" w:eastAsia="Times New Roman" w:hAnsi="Tahoma" w:cs="Tahoma"/>
          <w:b/>
          <w:szCs w:val="24"/>
          <w:lang w:eastAsia="es-ES"/>
        </w:rPr>
        <w:t xml:space="preserve"> en </w:t>
      </w:r>
      <w:r>
        <w:rPr>
          <w:rFonts w:ascii="Tahoma" w:eastAsia="Times New Roman" w:hAnsi="Tahoma" w:cs="Tahoma"/>
          <w:b/>
          <w:szCs w:val="24"/>
          <w:lang w:eastAsia="es-ES"/>
        </w:rPr>
        <w:t>Ciencias Computacionales</w:t>
      </w:r>
    </w:p>
    <w:p w:rsidR="005779DE" w:rsidRPr="00EE68E1" w:rsidRDefault="005779DE" w:rsidP="005779DE">
      <w:pPr>
        <w:spacing w:after="0" w:line="240" w:lineRule="auto"/>
        <w:ind w:right="902"/>
        <w:jc w:val="center"/>
        <w:rPr>
          <w:rFonts w:ascii="Tahoma" w:eastAsia="Times New Roman" w:hAnsi="Tahoma" w:cs="Tahoma"/>
          <w:b/>
          <w:szCs w:val="24"/>
          <w:lang w:eastAsia="es-ES"/>
        </w:rPr>
      </w:pPr>
    </w:p>
    <w:p w:rsidR="005779DE" w:rsidRPr="00EE68E1" w:rsidRDefault="005779DE" w:rsidP="005779DE">
      <w:pPr>
        <w:spacing w:after="0" w:line="240" w:lineRule="auto"/>
        <w:ind w:right="902"/>
        <w:jc w:val="center"/>
        <w:rPr>
          <w:rFonts w:ascii="Tahoma" w:eastAsia="Times New Roman" w:hAnsi="Tahoma" w:cs="Tahoma"/>
          <w:b/>
          <w:szCs w:val="24"/>
          <w:lang w:eastAsia="es-ES"/>
        </w:rPr>
      </w:pPr>
    </w:p>
    <w:p w:rsidR="005779DE" w:rsidRPr="00EE68E1" w:rsidRDefault="005779DE" w:rsidP="005779DE">
      <w:pPr>
        <w:tabs>
          <w:tab w:val="center" w:pos="5327"/>
          <w:tab w:val="left" w:pos="7325"/>
        </w:tabs>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Director de tesis</w:t>
      </w:r>
    </w:p>
    <w:p w:rsidR="005779DE" w:rsidRPr="007019E1" w:rsidRDefault="005779DE" w:rsidP="005779DE">
      <w:pPr>
        <w:spacing w:after="0" w:line="240" w:lineRule="auto"/>
        <w:ind w:right="902"/>
        <w:jc w:val="center"/>
        <w:rPr>
          <w:rFonts w:ascii="Tahoma" w:eastAsia="Times New Roman" w:hAnsi="Tahoma" w:cs="Tahoma"/>
          <w:b/>
          <w:szCs w:val="24"/>
          <w:lang w:eastAsia="es-ES"/>
        </w:rPr>
        <w:sectPr w:rsidR="005779DE" w:rsidRPr="007019E1" w:rsidSect="005779DE">
          <w:headerReference w:type="default" r:id="rId8"/>
          <w:footerReference w:type="default" r:id="rId9"/>
          <w:pgSz w:w="12240" w:h="15840"/>
          <w:pgMar w:top="-5245" w:right="1134" w:bottom="1134" w:left="1134" w:header="709" w:footer="709" w:gutter="0"/>
          <w:pgNumType w:start="1"/>
          <w:cols w:space="708"/>
          <w:docGrid w:linePitch="360"/>
        </w:sectPr>
      </w:pPr>
      <w:r>
        <w:rPr>
          <w:rFonts w:ascii="Tahoma" w:eastAsia="Times New Roman" w:hAnsi="Tahoma" w:cs="Tahoma"/>
          <w:b/>
          <w:szCs w:val="24"/>
          <w:lang w:eastAsia="es-ES"/>
        </w:rPr>
        <w:t>Dr. Gabriel González Serna</w:t>
      </w:r>
    </w:p>
    <w:p w:rsidR="003921B4" w:rsidRDefault="003921B4">
      <w:r>
        <w:lastRenderedPageBreak/>
        <w:t>Aceptación del documento de tesis</w:t>
      </w:r>
    </w:p>
    <w:p w:rsidR="0036397B" w:rsidRDefault="0036397B">
      <w:r>
        <w:br w:type="page"/>
      </w:r>
    </w:p>
    <w:p w:rsidR="0036397B" w:rsidRDefault="003921B4">
      <w:r>
        <w:lastRenderedPageBreak/>
        <w:t>Autorización de impresión de tesis</w:t>
      </w:r>
    </w:p>
    <w:p w:rsidR="0036397B" w:rsidRDefault="0036397B">
      <w:r>
        <w:br w:type="page"/>
      </w:r>
    </w:p>
    <w:p w:rsidR="003921B4" w:rsidRDefault="003921B4" w:rsidP="005779DE">
      <w:pPr>
        <w:pStyle w:val="Ttulo1"/>
        <w:numPr>
          <w:ilvl w:val="0"/>
          <w:numId w:val="0"/>
        </w:numPr>
        <w:ind w:left="432" w:hanging="432"/>
      </w:pPr>
      <w:bookmarkStart w:id="1" w:name="_Toc486415545"/>
      <w:r>
        <w:t>Dedicatoria</w:t>
      </w:r>
      <w:bookmarkEnd w:id="1"/>
      <w:r>
        <w:t xml:space="preserve"> </w:t>
      </w:r>
    </w:p>
    <w:p w:rsidR="00ED0F08" w:rsidRDefault="00ED0F08">
      <w:r>
        <w:t xml:space="preserve">Familia </w:t>
      </w:r>
    </w:p>
    <w:p w:rsidR="0036397B" w:rsidRDefault="0036397B">
      <w:r>
        <w:br w:type="page"/>
      </w:r>
    </w:p>
    <w:p w:rsidR="003921B4" w:rsidRDefault="003921B4" w:rsidP="005779DE">
      <w:pPr>
        <w:pStyle w:val="Ttulo1"/>
        <w:numPr>
          <w:ilvl w:val="0"/>
          <w:numId w:val="0"/>
        </w:numPr>
        <w:ind w:left="432" w:hanging="432"/>
      </w:pPr>
      <w:bookmarkStart w:id="2" w:name="_Toc486415546"/>
      <w:r>
        <w:t>Agradecimientos</w:t>
      </w:r>
      <w:bookmarkEnd w:id="2"/>
    </w:p>
    <w:p w:rsidR="00ED0F08" w:rsidRDefault="00ED0F08">
      <w:proofErr w:type="spellStart"/>
      <w:r>
        <w:t>Conacyt</w:t>
      </w:r>
      <w:proofErr w:type="spellEnd"/>
      <w:r>
        <w:t xml:space="preserve"> y </w:t>
      </w:r>
      <w:proofErr w:type="spellStart"/>
      <w:r>
        <w:t>Cenidet</w:t>
      </w:r>
      <w:proofErr w:type="spellEnd"/>
    </w:p>
    <w:p w:rsidR="0036397B" w:rsidRDefault="0036397B">
      <w:r>
        <w:br w:type="page"/>
      </w:r>
    </w:p>
    <w:p w:rsidR="004031FB" w:rsidRDefault="003921B4" w:rsidP="004031FB">
      <w:pPr>
        <w:pStyle w:val="Ttulo1"/>
        <w:numPr>
          <w:ilvl w:val="0"/>
          <w:numId w:val="0"/>
        </w:numPr>
      </w:pPr>
      <w:bookmarkStart w:id="3" w:name="_Toc486415547"/>
      <w:r>
        <w:t>Resumen</w:t>
      </w:r>
      <w:bookmarkEnd w:id="3"/>
      <w:r>
        <w:t xml:space="preserve"> </w:t>
      </w:r>
    </w:p>
    <w:p w:rsidR="0078166B" w:rsidRDefault="0078166B" w:rsidP="004031FB"/>
    <w:p w:rsidR="0039511C" w:rsidRDefault="004031FB" w:rsidP="004031FB">
      <w:r>
        <w:t xml:space="preserve">En este trabajo de tesis se </w:t>
      </w:r>
      <w:r w:rsidR="004F639D">
        <w:t>presenta</w:t>
      </w:r>
      <w:r>
        <w:t xml:space="preserve"> el proceso de creación de un sistema embebido el </w:t>
      </w:r>
      <w:r w:rsidR="00BB1A77">
        <w:t>cua</w:t>
      </w:r>
      <w:r w:rsidR="001E2DB5">
        <w:t>l registra</w:t>
      </w:r>
      <w:r>
        <w:t xml:space="preserve">, procesa y clasifica las ondas </w:t>
      </w:r>
      <w:proofErr w:type="spellStart"/>
      <w:r w:rsidR="00711D41">
        <w:t>electroencefalográficas</w:t>
      </w:r>
      <w:proofErr w:type="spellEnd"/>
      <w:r>
        <w:t xml:space="preserve"> del cerebro para determinar dos estados mentales, concentración y felicidad</w:t>
      </w:r>
      <w:r w:rsidR="00703AD1">
        <w:t xml:space="preserve">, utilizando </w:t>
      </w:r>
      <w:r w:rsidR="002424A1">
        <w:t xml:space="preserve">una </w:t>
      </w:r>
      <w:r w:rsidR="00703AD1">
        <w:t>Interfa</w:t>
      </w:r>
      <w:r w:rsidR="002424A1">
        <w:t>z</w:t>
      </w:r>
      <w:r w:rsidR="00703AD1">
        <w:t xml:space="preserve"> Cerebro </w:t>
      </w:r>
      <w:proofErr w:type="spellStart"/>
      <w:r w:rsidR="00703AD1">
        <w:t>Compuadora</w:t>
      </w:r>
      <w:proofErr w:type="spellEnd"/>
      <w:r w:rsidR="00703AD1">
        <w:t xml:space="preserve"> (por sus siglas en inglés BCI, </w:t>
      </w:r>
      <w:proofErr w:type="spellStart"/>
      <w:r w:rsidR="00703AD1">
        <w:t>Brain</w:t>
      </w:r>
      <w:proofErr w:type="spellEnd"/>
      <w:r w:rsidR="00703AD1">
        <w:t xml:space="preserve"> </w:t>
      </w:r>
      <w:proofErr w:type="spellStart"/>
      <w:r w:rsidR="00703AD1">
        <w:t>Computer</w:t>
      </w:r>
      <w:proofErr w:type="spellEnd"/>
      <w:r w:rsidR="00703AD1">
        <w:t xml:space="preserve"> Interface), </w:t>
      </w:r>
      <w:r w:rsidR="00F45EAD">
        <w:t>además de registrar las variables del entorno que afectan dichos estados (Temperatura, Iluminación y Ruido).</w:t>
      </w:r>
    </w:p>
    <w:p w:rsidR="00711D41" w:rsidRDefault="008A3B1D" w:rsidP="004031FB">
      <w:r>
        <w:t>P</w:t>
      </w:r>
      <w:r w:rsidR="00F45EAD">
        <w:t xml:space="preserve">ara el desarrollo del sistema embebido, se adquiere la señal bioeléctrica del cerebro mediante el dispositivo BCI EPOC+ de la empresa </w:t>
      </w:r>
      <w:proofErr w:type="spellStart"/>
      <w:r w:rsidR="00F45EAD">
        <w:t>Emotiv</w:t>
      </w:r>
      <w:proofErr w:type="spellEnd"/>
      <w:r w:rsidR="00F45EAD">
        <w:t xml:space="preserve">, </w:t>
      </w:r>
      <w:r w:rsidR="00547ADF">
        <w:t xml:space="preserve">esta </w:t>
      </w:r>
      <w:r w:rsidR="00F45EAD">
        <w:t xml:space="preserve">se envía de forma inalámbrica a una computadora de placa simple (Raspberry Pi), en </w:t>
      </w:r>
      <w:r w:rsidR="00EB2B5C">
        <w:t>la</w:t>
      </w:r>
      <w:r w:rsidR="00F45EAD">
        <w:t xml:space="preserve"> cual se</w:t>
      </w:r>
      <w:r w:rsidR="001E2DB5">
        <w:t xml:space="preserve"> realiza el procesamiento y clasificación de la señal </w:t>
      </w:r>
      <w:r w:rsidR="00351B24">
        <w:t>electroencefalográfica</w:t>
      </w:r>
      <w:r w:rsidR="00F45EAD">
        <w:t xml:space="preserve"> para determinar el estado mental e</w:t>
      </w:r>
      <w:r>
        <w:t xml:space="preserve">n el que se encuentra el sujeto. </w:t>
      </w:r>
    </w:p>
    <w:p w:rsidR="0039511C" w:rsidRDefault="0039511C" w:rsidP="004031FB">
      <w:r w:rsidRPr="0039511C">
        <w:t xml:space="preserve">El sistema </w:t>
      </w:r>
      <w:r>
        <w:t xml:space="preserve">embebido </w:t>
      </w:r>
      <w:r w:rsidRPr="0039511C">
        <w:t>cuenta con cuenta con 3 salidas pa</w:t>
      </w:r>
      <w:r>
        <w:t>ra mostrar los estados mentales y las var</w:t>
      </w:r>
      <w:r w:rsidRPr="0039511C">
        <w:t xml:space="preserve">iables del entorno. </w:t>
      </w:r>
      <w:r>
        <w:t>Los</w:t>
      </w:r>
      <w:r w:rsidRPr="0039511C">
        <w:t xml:space="preserve"> estados mentales se presentan en una matriz de led, las vari</w:t>
      </w:r>
      <w:r>
        <w:t>a</w:t>
      </w:r>
      <w:r w:rsidRPr="0039511C">
        <w:t>bles del entorno son mostradas en una pantalla LCD y los estados mentales más las variables del entorn</w:t>
      </w:r>
      <w:r w:rsidR="00265824">
        <w:t xml:space="preserve">o son enviadas a un web </w:t>
      </w:r>
      <w:proofErr w:type="spellStart"/>
      <w:r w:rsidR="00265824">
        <w:t>service</w:t>
      </w:r>
      <w:proofErr w:type="spellEnd"/>
      <w:r w:rsidR="00265824">
        <w:t>.</w:t>
      </w:r>
    </w:p>
    <w:p w:rsidR="00364707" w:rsidRDefault="00364707" w:rsidP="00364707">
      <w:r>
        <w:t>Las pruebas fueron realizadas en el Centro Nacional de Investigación y Desarrollo Tecnológico</w:t>
      </w:r>
      <w:r w:rsidR="00264714">
        <w:t xml:space="preserve"> (CENIDET)</w:t>
      </w:r>
      <w:r>
        <w:t xml:space="preserve"> en el edificio de computación. Dichas pruebas fueron realizadas a 20 sujetos sanos con un promedio de edad de 27 años de los cua</w:t>
      </w:r>
      <w:r w:rsidR="00FF02BB">
        <w:t xml:space="preserve">les 5 son mujeres y 15 hombres. </w:t>
      </w:r>
      <w:r w:rsidR="004F639D">
        <w:t xml:space="preserve">Se </w:t>
      </w:r>
      <w:r w:rsidR="000E0D86">
        <w:t>conformó</w:t>
      </w:r>
      <w:r w:rsidR="004F639D">
        <w:t xml:space="preserve"> una base de datos compuesta de 68 objetos descrito en términos de 5 variables, </w:t>
      </w:r>
      <w:r w:rsidR="008C5DEC">
        <w:t xml:space="preserve">y se probó con </w:t>
      </w:r>
      <w:r w:rsidR="004F639D">
        <w:t>el algoritmo de clasificación Máquinas de Vector Soporte</w:t>
      </w:r>
      <w:r w:rsidR="00264714">
        <w:t xml:space="preserve"> (precisión 89.70%)</w:t>
      </w:r>
      <w:r w:rsidR="004F639D">
        <w:t xml:space="preserve"> y </w:t>
      </w:r>
      <w:proofErr w:type="spellStart"/>
      <w:r w:rsidR="004F639D">
        <w:t>Naïve</w:t>
      </w:r>
      <w:proofErr w:type="spellEnd"/>
      <w:r w:rsidR="004F639D">
        <w:t xml:space="preserve"> Bayes</w:t>
      </w:r>
      <w:r w:rsidR="00264714">
        <w:t xml:space="preserve"> (precisión 94.12%)</w:t>
      </w:r>
      <w:r w:rsidR="0040479D">
        <w:t xml:space="preserve"> siendo este el que mejor resultado nos dio al clasificar</w:t>
      </w:r>
      <w:r w:rsidR="00264714">
        <w:t>.</w:t>
      </w:r>
    </w:p>
    <w:p w:rsidR="0036397B" w:rsidRDefault="0036397B" w:rsidP="004031FB">
      <w:r>
        <w:br w:type="page"/>
      </w:r>
    </w:p>
    <w:p w:rsidR="004031FB" w:rsidRDefault="004031FB" w:rsidP="004031FB">
      <w:pPr>
        <w:sectPr w:rsidR="004031FB" w:rsidSect="005779DE">
          <w:headerReference w:type="default" r:id="rId10"/>
          <w:footerReference w:type="default" r:id="rId11"/>
          <w:pgSz w:w="12240" w:h="15840"/>
          <w:pgMar w:top="1417" w:right="1701" w:bottom="1417" w:left="1701" w:header="708" w:footer="708" w:gutter="0"/>
          <w:pgNumType w:fmt="lowerRoman"/>
          <w:cols w:space="708"/>
          <w:docGrid w:linePitch="360"/>
        </w:sectPr>
      </w:pPr>
    </w:p>
    <w:p w:rsidR="00F453F6" w:rsidRPr="004B2EE7" w:rsidRDefault="003921B4" w:rsidP="00F453F6">
      <w:pPr>
        <w:pStyle w:val="Ttulo1"/>
        <w:numPr>
          <w:ilvl w:val="0"/>
          <w:numId w:val="0"/>
        </w:numPr>
        <w:ind w:left="432" w:hanging="432"/>
        <w:rPr>
          <w:lang w:val="en-US"/>
        </w:rPr>
      </w:pPr>
      <w:bookmarkStart w:id="4" w:name="_Toc486415548"/>
      <w:r w:rsidRPr="004B2EE7">
        <w:rPr>
          <w:lang w:val="en-US"/>
        </w:rPr>
        <w:t>Abstract</w:t>
      </w:r>
      <w:bookmarkEnd w:id="4"/>
    </w:p>
    <w:p w:rsidR="00F453F6" w:rsidRPr="004B2EE7" w:rsidRDefault="00F453F6" w:rsidP="00F453F6">
      <w:pPr>
        <w:rPr>
          <w:lang w:val="en-US"/>
        </w:rPr>
      </w:pPr>
    </w:p>
    <w:p w:rsidR="00F453F6" w:rsidRPr="004B2EE7" w:rsidRDefault="00F453F6" w:rsidP="00F453F6">
      <w:pPr>
        <w:rPr>
          <w:lang w:val="en-US"/>
        </w:rPr>
      </w:pPr>
      <w:r w:rsidRPr="004B2EE7">
        <w:rPr>
          <w:lang w:val="en-US"/>
        </w:rPr>
        <w:t>This thesis presents the process of creating an embedded system which must capture, process and classify electroencephalographic waves of the brain to determine two states of mind, concentration and happiness, as well as to record the environment variables that affect those states (Temperature, Lighting and Noise).</w:t>
      </w:r>
    </w:p>
    <w:p w:rsidR="00F453F6" w:rsidRPr="004B2EE7" w:rsidRDefault="00F453F6" w:rsidP="00F453F6">
      <w:pPr>
        <w:rPr>
          <w:lang w:val="en-US"/>
        </w:rPr>
      </w:pPr>
      <w:r w:rsidRPr="004B2EE7">
        <w:rPr>
          <w:lang w:val="en-US"/>
        </w:rPr>
        <w:t xml:space="preserve">For the development of the embedded system, the bioelectrical signal of the brain is acquired by means of the device BCI EPOC + of the company </w:t>
      </w:r>
      <w:proofErr w:type="spellStart"/>
      <w:r w:rsidRPr="004B2EE7">
        <w:rPr>
          <w:lang w:val="en-US"/>
        </w:rPr>
        <w:t>Emotiv</w:t>
      </w:r>
      <w:proofErr w:type="spellEnd"/>
      <w:r w:rsidRPr="004B2EE7">
        <w:rPr>
          <w:lang w:val="en-US"/>
        </w:rPr>
        <w:t>, it is sent wirelessly to a computer of simple plate (Raspberry Pi), in which the signal is processed and classified for determine the mental state in which the subject is. This embedded system has as output: for the state in an LED array, for the environment variables are presented on an LCD screen, in addition to sending the aforementioned information to a web service so that it can be used by another system.</w:t>
      </w:r>
    </w:p>
    <w:p w:rsidR="00F453F6" w:rsidRPr="004B2EE7" w:rsidRDefault="00F453F6" w:rsidP="00F453F6">
      <w:pPr>
        <w:rPr>
          <w:lang w:val="en-US"/>
        </w:rPr>
      </w:pPr>
      <w:r w:rsidRPr="004B2EE7">
        <w:rPr>
          <w:lang w:val="en-US"/>
        </w:rPr>
        <w:t>The tests were carried out at the National Center for Research and Technological Development (CENIDET) in the computer building and computer lab. These tests were performed on 20 healthy subjects with an average age of 27 years, of whom 5 were women and 15 men.</w:t>
      </w:r>
    </w:p>
    <w:p w:rsidR="00F453F6" w:rsidRPr="004B2EE7" w:rsidRDefault="00F453F6" w:rsidP="00F453F6">
      <w:pPr>
        <w:rPr>
          <w:lang w:val="en-US"/>
        </w:rPr>
      </w:pPr>
      <w:r w:rsidRPr="004B2EE7">
        <w:rPr>
          <w:lang w:val="en-US"/>
        </w:rPr>
        <w:t>A database composed of 68 objects, described in terms of 5 variables, was formed, and it was tested with the classification algorithm for Machines of Support Vector (precision 89.70%) and Naïve Bayes (precision 94.12%), which was the best result when sorting.</w:t>
      </w:r>
    </w:p>
    <w:p w:rsidR="0036397B" w:rsidRPr="004B2EE7" w:rsidRDefault="0036397B" w:rsidP="00F453F6">
      <w:pPr>
        <w:rPr>
          <w:lang w:val="en-US"/>
        </w:rPr>
      </w:pPr>
      <w:r w:rsidRPr="004B2EE7">
        <w:rPr>
          <w:lang w:val="en-US"/>
        </w:rPr>
        <w:br w:type="page"/>
      </w:r>
    </w:p>
    <w:sdt>
      <w:sdtPr>
        <w:rPr>
          <w:rFonts w:asciiTheme="minorHAnsi" w:eastAsiaTheme="minorHAnsi" w:hAnsiTheme="minorHAnsi" w:cstheme="minorBidi"/>
          <w:color w:val="auto"/>
          <w:sz w:val="22"/>
          <w:szCs w:val="22"/>
          <w:lang w:val="es-ES" w:eastAsia="en-US"/>
        </w:rPr>
        <w:id w:val="-8449952"/>
        <w:docPartObj>
          <w:docPartGallery w:val="Table of Contents"/>
          <w:docPartUnique/>
        </w:docPartObj>
      </w:sdtPr>
      <w:sdtEndPr>
        <w:rPr>
          <w:b/>
          <w:bCs/>
          <w:sz w:val="24"/>
        </w:rPr>
      </w:sdtEndPr>
      <w:sdtContent>
        <w:p w:rsidR="0036397B" w:rsidRDefault="0036397B">
          <w:pPr>
            <w:pStyle w:val="TtuloTDC"/>
          </w:pPr>
          <w:r>
            <w:rPr>
              <w:lang w:val="es-ES"/>
            </w:rPr>
            <w:t xml:space="preserve">Índice </w:t>
          </w:r>
        </w:p>
        <w:p w:rsidR="003C554B" w:rsidRDefault="0036397B">
          <w:pPr>
            <w:pStyle w:val="TDC1"/>
            <w:tabs>
              <w:tab w:val="right" w:leader="dot" w:pos="8828"/>
            </w:tabs>
            <w:rPr>
              <w:rFonts w:eastAsiaTheme="minorEastAsia"/>
              <w:noProof/>
              <w:sz w:val="22"/>
              <w:lang w:eastAsia="es-MX"/>
            </w:rPr>
          </w:pPr>
          <w:r>
            <w:fldChar w:fldCharType="begin"/>
          </w:r>
          <w:r>
            <w:instrText xml:space="preserve"> TOC \o "1-3" \h \z \u </w:instrText>
          </w:r>
          <w:r>
            <w:fldChar w:fldCharType="separate"/>
          </w:r>
          <w:hyperlink w:anchor="_Toc486415545" w:history="1">
            <w:r w:rsidR="003C554B" w:rsidRPr="00D81FF0">
              <w:rPr>
                <w:rStyle w:val="Hipervnculo"/>
                <w:noProof/>
              </w:rPr>
              <w:t>Dedicatoria</w:t>
            </w:r>
            <w:r w:rsidR="003C554B">
              <w:rPr>
                <w:noProof/>
                <w:webHidden/>
              </w:rPr>
              <w:tab/>
            </w:r>
            <w:r w:rsidR="003C554B">
              <w:rPr>
                <w:noProof/>
                <w:webHidden/>
              </w:rPr>
              <w:fldChar w:fldCharType="begin"/>
            </w:r>
            <w:r w:rsidR="003C554B">
              <w:rPr>
                <w:noProof/>
                <w:webHidden/>
              </w:rPr>
              <w:instrText xml:space="preserve"> PAGEREF _Toc486415545 \h </w:instrText>
            </w:r>
            <w:r w:rsidR="003C554B">
              <w:rPr>
                <w:noProof/>
                <w:webHidden/>
              </w:rPr>
            </w:r>
            <w:r w:rsidR="003C554B">
              <w:rPr>
                <w:noProof/>
                <w:webHidden/>
              </w:rPr>
              <w:fldChar w:fldCharType="separate"/>
            </w:r>
            <w:r w:rsidR="003C554B">
              <w:rPr>
                <w:noProof/>
                <w:webHidden/>
              </w:rPr>
              <w:t>iv</w:t>
            </w:r>
            <w:r w:rsidR="003C554B">
              <w:rPr>
                <w:noProof/>
                <w:webHidden/>
              </w:rPr>
              <w:fldChar w:fldCharType="end"/>
            </w:r>
          </w:hyperlink>
        </w:p>
        <w:p w:rsidR="003C554B" w:rsidRDefault="00435561">
          <w:pPr>
            <w:pStyle w:val="TDC1"/>
            <w:tabs>
              <w:tab w:val="right" w:leader="dot" w:pos="8828"/>
            </w:tabs>
            <w:rPr>
              <w:rFonts w:eastAsiaTheme="minorEastAsia"/>
              <w:noProof/>
              <w:sz w:val="22"/>
              <w:lang w:eastAsia="es-MX"/>
            </w:rPr>
          </w:pPr>
          <w:hyperlink w:anchor="_Toc486415546" w:history="1">
            <w:r w:rsidR="003C554B" w:rsidRPr="00D81FF0">
              <w:rPr>
                <w:rStyle w:val="Hipervnculo"/>
                <w:noProof/>
              </w:rPr>
              <w:t>Agradecimientos</w:t>
            </w:r>
            <w:r w:rsidR="003C554B">
              <w:rPr>
                <w:noProof/>
                <w:webHidden/>
              </w:rPr>
              <w:tab/>
            </w:r>
            <w:r w:rsidR="003C554B">
              <w:rPr>
                <w:noProof/>
                <w:webHidden/>
              </w:rPr>
              <w:fldChar w:fldCharType="begin"/>
            </w:r>
            <w:r w:rsidR="003C554B">
              <w:rPr>
                <w:noProof/>
                <w:webHidden/>
              </w:rPr>
              <w:instrText xml:space="preserve"> PAGEREF _Toc486415546 \h </w:instrText>
            </w:r>
            <w:r w:rsidR="003C554B">
              <w:rPr>
                <w:noProof/>
                <w:webHidden/>
              </w:rPr>
            </w:r>
            <w:r w:rsidR="003C554B">
              <w:rPr>
                <w:noProof/>
                <w:webHidden/>
              </w:rPr>
              <w:fldChar w:fldCharType="separate"/>
            </w:r>
            <w:r w:rsidR="003C554B">
              <w:rPr>
                <w:noProof/>
                <w:webHidden/>
              </w:rPr>
              <w:t>v</w:t>
            </w:r>
            <w:r w:rsidR="003C554B">
              <w:rPr>
                <w:noProof/>
                <w:webHidden/>
              </w:rPr>
              <w:fldChar w:fldCharType="end"/>
            </w:r>
          </w:hyperlink>
        </w:p>
        <w:p w:rsidR="003C554B" w:rsidRDefault="00435561">
          <w:pPr>
            <w:pStyle w:val="TDC1"/>
            <w:tabs>
              <w:tab w:val="right" w:leader="dot" w:pos="8828"/>
            </w:tabs>
            <w:rPr>
              <w:rFonts w:eastAsiaTheme="minorEastAsia"/>
              <w:noProof/>
              <w:sz w:val="22"/>
              <w:lang w:eastAsia="es-MX"/>
            </w:rPr>
          </w:pPr>
          <w:hyperlink w:anchor="_Toc486415547" w:history="1">
            <w:r w:rsidR="003C554B" w:rsidRPr="00D81FF0">
              <w:rPr>
                <w:rStyle w:val="Hipervnculo"/>
                <w:noProof/>
              </w:rPr>
              <w:t>Resumen</w:t>
            </w:r>
            <w:r w:rsidR="003C554B">
              <w:rPr>
                <w:noProof/>
                <w:webHidden/>
              </w:rPr>
              <w:tab/>
            </w:r>
            <w:r w:rsidR="003C554B">
              <w:rPr>
                <w:noProof/>
                <w:webHidden/>
              </w:rPr>
              <w:fldChar w:fldCharType="begin"/>
            </w:r>
            <w:r w:rsidR="003C554B">
              <w:rPr>
                <w:noProof/>
                <w:webHidden/>
              </w:rPr>
              <w:instrText xml:space="preserve"> PAGEREF _Toc486415547 \h </w:instrText>
            </w:r>
            <w:r w:rsidR="003C554B">
              <w:rPr>
                <w:noProof/>
                <w:webHidden/>
              </w:rPr>
            </w:r>
            <w:r w:rsidR="003C554B">
              <w:rPr>
                <w:noProof/>
                <w:webHidden/>
              </w:rPr>
              <w:fldChar w:fldCharType="separate"/>
            </w:r>
            <w:r w:rsidR="003C554B">
              <w:rPr>
                <w:noProof/>
                <w:webHidden/>
              </w:rPr>
              <w:t>vi</w:t>
            </w:r>
            <w:r w:rsidR="003C554B">
              <w:rPr>
                <w:noProof/>
                <w:webHidden/>
              </w:rPr>
              <w:fldChar w:fldCharType="end"/>
            </w:r>
          </w:hyperlink>
        </w:p>
        <w:p w:rsidR="003C554B" w:rsidRDefault="00435561">
          <w:pPr>
            <w:pStyle w:val="TDC1"/>
            <w:tabs>
              <w:tab w:val="right" w:leader="dot" w:pos="8828"/>
            </w:tabs>
            <w:rPr>
              <w:rFonts w:eastAsiaTheme="minorEastAsia"/>
              <w:noProof/>
              <w:sz w:val="22"/>
              <w:lang w:eastAsia="es-MX"/>
            </w:rPr>
          </w:pPr>
          <w:hyperlink w:anchor="_Toc486415548" w:history="1">
            <w:r w:rsidR="003C554B" w:rsidRPr="00D81FF0">
              <w:rPr>
                <w:rStyle w:val="Hipervnculo"/>
                <w:noProof/>
              </w:rPr>
              <w:t>Abstract</w:t>
            </w:r>
            <w:r w:rsidR="003C554B">
              <w:rPr>
                <w:noProof/>
                <w:webHidden/>
              </w:rPr>
              <w:tab/>
            </w:r>
            <w:r w:rsidR="003C554B">
              <w:rPr>
                <w:noProof/>
                <w:webHidden/>
              </w:rPr>
              <w:fldChar w:fldCharType="begin"/>
            </w:r>
            <w:r w:rsidR="003C554B">
              <w:rPr>
                <w:noProof/>
                <w:webHidden/>
              </w:rPr>
              <w:instrText xml:space="preserve"> PAGEREF _Toc486415548 \h </w:instrText>
            </w:r>
            <w:r w:rsidR="003C554B">
              <w:rPr>
                <w:noProof/>
                <w:webHidden/>
              </w:rPr>
            </w:r>
            <w:r w:rsidR="003C554B">
              <w:rPr>
                <w:noProof/>
                <w:webHidden/>
              </w:rPr>
              <w:fldChar w:fldCharType="separate"/>
            </w:r>
            <w:r w:rsidR="003C554B">
              <w:rPr>
                <w:noProof/>
                <w:webHidden/>
              </w:rPr>
              <w:t>vii</w:t>
            </w:r>
            <w:r w:rsidR="003C554B">
              <w:rPr>
                <w:noProof/>
                <w:webHidden/>
              </w:rPr>
              <w:fldChar w:fldCharType="end"/>
            </w:r>
          </w:hyperlink>
        </w:p>
        <w:p w:rsidR="003C554B" w:rsidRDefault="00435561">
          <w:pPr>
            <w:pStyle w:val="TDC1"/>
            <w:tabs>
              <w:tab w:val="right" w:leader="dot" w:pos="8828"/>
            </w:tabs>
            <w:rPr>
              <w:rFonts w:eastAsiaTheme="minorEastAsia"/>
              <w:noProof/>
              <w:sz w:val="22"/>
              <w:lang w:eastAsia="es-MX"/>
            </w:rPr>
          </w:pPr>
          <w:hyperlink w:anchor="_Toc486415549" w:history="1">
            <w:r w:rsidR="003C554B" w:rsidRPr="00D81FF0">
              <w:rPr>
                <w:rStyle w:val="Hipervnculo"/>
                <w:noProof/>
                <w:lang w:val="es-ES"/>
              </w:rPr>
              <w:t>Índice de Figuras</w:t>
            </w:r>
            <w:r w:rsidR="003C554B">
              <w:rPr>
                <w:noProof/>
                <w:webHidden/>
              </w:rPr>
              <w:tab/>
            </w:r>
            <w:r w:rsidR="003C554B">
              <w:rPr>
                <w:noProof/>
                <w:webHidden/>
              </w:rPr>
              <w:fldChar w:fldCharType="begin"/>
            </w:r>
            <w:r w:rsidR="003C554B">
              <w:rPr>
                <w:noProof/>
                <w:webHidden/>
              </w:rPr>
              <w:instrText xml:space="preserve"> PAGEREF _Toc486415549 \h </w:instrText>
            </w:r>
            <w:r w:rsidR="003C554B">
              <w:rPr>
                <w:noProof/>
                <w:webHidden/>
              </w:rPr>
            </w:r>
            <w:r w:rsidR="003C554B">
              <w:rPr>
                <w:noProof/>
                <w:webHidden/>
              </w:rPr>
              <w:fldChar w:fldCharType="separate"/>
            </w:r>
            <w:r w:rsidR="003C554B">
              <w:rPr>
                <w:noProof/>
                <w:webHidden/>
              </w:rPr>
              <w:t>xii</w:t>
            </w:r>
            <w:r w:rsidR="003C554B">
              <w:rPr>
                <w:noProof/>
                <w:webHidden/>
              </w:rPr>
              <w:fldChar w:fldCharType="end"/>
            </w:r>
          </w:hyperlink>
        </w:p>
        <w:p w:rsidR="003C554B" w:rsidRDefault="00435561">
          <w:pPr>
            <w:pStyle w:val="TDC1"/>
            <w:tabs>
              <w:tab w:val="right" w:leader="dot" w:pos="8828"/>
            </w:tabs>
            <w:rPr>
              <w:rFonts w:eastAsiaTheme="minorEastAsia"/>
              <w:noProof/>
              <w:sz w:val="22"/>
              <w:lang w:eastAsia="es-MX"/>
            </w:rPr>
          </w:pPr>
          <w:hyperlink w:anchor="_Toc486415550" w:history="1">
            <w:r w:rsidR="003C554B" w:rsidRPr="00D81FF0">
              <w:rPr>
                <w:rStyle w:val="Hipervnculo"/>
                <w:noProof/>
                <w:lang w:val="es-ES"/>
              </w:rPr>
              <w:t>Índice de Tablas</w:t>
            </w:r>
            <w:r w:rsidR="003C554B">
              <w:rPr>
                <w:noProof/>
                <w:webHidden/>
              </w:rPr>
              <w:tab/>
            </w:r>
            <w:r w:rsidR="003C554B">
              <w:rPr>
                <w:noProof/>
                <w:webHidden/>
              </w:rPr>
              <w:fldChar w:fldCharType="begin"/>
            </w:r>
            <w:r w:rsidR="003C554B">
              <w:rPr>
                <w:noProof/>
                <w:webHidden/>
              </w:rPr>
              <w:instrText xml:space="preserve"> PAGEREF _Toc486415550 \h </w:instrText>
            </w:r>
            <w:r w:rsidR="003C554B">
              <w:rPr>
                <w:noProof/>
                <w:webHidden/>
              </w:rPr>
            </w:r>
            <w:r w:rsidR="003C554B">
              <w:rPr>
                <w:noProof/>
                <w:webHidden/>
              </w:rPr>
              <w:fldChar w:fldCharType="separate"/>
            </w:r>
            <w:r w:rsidR="003C554B">
              <w:rPr>
                <w:noProof/>
                <w:webHidden/>
              </w:rPr>
              <w:t>xiv</w:t>
            </w:r>
            <w:r w:rsidR="003C554B">
              <w:rPr>
                <w:noProof/>
                <w:webHidden/>
              </w:rPr>
              <w:fldChar w:fldCharType="end"/>
            </w:r>
          </w:hyperlink>
        </w:p>
        <w:p w:rsidR="003C554B" w:rsidRDefault="00435561">
          <w:pPr>
            <w:pStyle w:val="TDC1"/>
            <w:tabs>
              <w:tab w:val="left" w:pos="1320"/>
              <w:tab w:val="right" w:leader="dot" w:pos="8828"/>
            </w:tabs>
            <w:rPr>
              <w:rFonts w:eastAsiaTheme="minorEastAsia"/>
              <w:noProof/>
              <w:sz w:val="22"/>
              <w:lang w:eastAsia="es-MX"/>
            </w:rPr>
          </w:pPr>
          <w:hyperlink w:anchor="_Toc486415551" w:history="1">
            <w:r w:rsidR="003C554B" w:rsidRPr="00D81FF0">
              <w:rPr>
                <w:rStyle w:val="Hipervnculo"/>
                <w:noProof/>
              </w:rPr>
              <w:t>Capítulo 1</w:t>
            </w:r>
            <w:r w:rsidR="003C554B">
              <w:rPr>
                <w:rFonts w:eastAsiaTheme="minorEastAsia"/>
                <w:noProof/>
                <w:sz w:val="22"/>
                <w:lang w:eastAsia="es-MX"/>
              </w:rPr>
              <w:tab/>
            </w:r>
            <w:r w:rsidR="003C554B" w:rsidRPr="00D81FF0">
              <w:rPr>
                <w:rStyle w:val="Hipervnculo"/>
                <w:noProof/>
              </w:rPr>
              <w:t>Introducción</w:t>
            </w:r>
            <w:r w:rsidR="003C554B">
              <w:rPr>
                <w:noProof/>
                <w:webHidden/>
              </w:rPr>
              <w:tab/>
            </w:r>
            <w:r w:rsidR="003C554B">
              <w:rPr>
                <w:noProof/>
                <w:webHidden/>
              </w:rPr>
              <w:fldChar w:fldCharType="begin"/>
            </w:r>
            <w:r w:rsidR="003C554B">
              <w:rPr>
                <w:noProof/>
                <w:webHidden/>
              </w:rPr>
              <w:instrText xml:space="preserve"> PAGEREF _Toc486415551 \h </w:instrText>
            </w:r>
            <w:r w:rsidR="003C554B">
              <w:rPr>
                <w:noProof/>
                <w:webHidden/>
              </w:rPr>
            </w:r>
            <w:r w:rsidR="003C554B">
              <w:rPr>
                <w:noProof/>
                <w:webHidden/>
              </w:rPr>
              <w:fldChar w:fldCharType="separate"/>
            </w:r>
            <w:r w:rsidR="003C554B">
              <w:rPr>
                <w:noProof/>
                <w:webHidden/>
              </w:rPr>
              <w:t>11</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52" w:history="1">
            <w:r w:rsidR="003C554B" w:rsidRPr="00D81FF0">
              <w:rPr>
                <w:rStyle w:val="Hipervnculo"/>
                <w:noProof/>
              </w:rPr>
              <w:t>1.1</w:t>
            </w:r>
            <w:r w:rsidR="003C554B">
              <w:rPr>
                <w:rFonts w:eastAsiaTheme="minorEastAsia"/>
                <w:noProof/>
                <w:sz w:val="22"/>
                <w:lang w:eastAsia="es-MX"/>
              </w:rPr>
              <w:tab/>
            </w:r>
            <w:r w:rsidR="003C554B" w:rsidRPr="00D81FF0">
              <w:rPr>
                <w:rStyle w:val="Hipervnculo"/>
                <w:noProof/>
              </w:rPr>
              <w:t>Introducción</w:t>
            </w:r>
            <w:r w:rsidR="003C554B">
              <w:rPr>
                <w:noProof/>
                <w:webHidden/>
              </w:rPr>
              <w:tab/>
            </w:r>
            <w:r w:rsidR="003C554B">
              <w:rPr>
                <w:noProof/>
                <w:webHidden/>
              </w:rPr>
              <w:fldChar w:fldCharType="begin"/>
            </w:r>
            <w:r w:rsidR="003C554B">
              <w:rPr>
                <w:noProof/>
                <w:webHidden/>
              </w:rPr>
              <w:instrText xml:space="preserve"> PAGEREF _Toc486415552 \h </w:instrText>
            </w:r>
            <w:r w:rsidR="003C554B">
              <w:rPr>
                <w:noProof/>
                <w:webHidden/>
              </w:rPr>
            </w:r>
            <w:r w:rsidR="003C554B">
              <w:rPr>
                <w:noProof/>
                <w:webHidden/>
              </w:rPr>
              <w:fldChar w:fldCharType="separate"/>
            </w:r>
            <w:r w:rsidR="003C554B">
              <w:rPr>
                <w:noProof/>
                <w:webHidden/>
              </w:rPr>
              <w:t>12</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53" w:history="1">
            <w:r w:rsidR="003C554B" w:rsidRPr="00D81FF0">
              <w:rPr>
                <w:rStyle w:val="Hipervnculo"/>
                <w:noProof/>
              </w:rPr>
              <w:t>1.2</w:t>
            </w:r>
            <w:r w:rsidR="003C554B">
              <w:rPr>
                <w:rFonts w:eastAsiaTheme="minorEastAsia"/>
                <w:noProof/>
                <w:sz w:val="22"/>
                <w:lang w:eastAsia="es-MX"/>
              </w:rPr>
              <w:tab/>
            </w:r>
            <w:r w:rsidR="003C554B" w:rsidRPr="00D81FF0">
              <w:rPr>
                <w:rStyle w:val="Hipervnculo"/>
                <w:noProof/>
              </w:rPr>
              <w:t>Antecedentes</w:t>
            </w:r>
            <w:r w:rsidR="003C554B">
              <w:rPr>
                <w:noProof/>
                <w:webHidden/>
              </w:rPr>
              <w:tab/>
            </w:r>
            <w:r w:rsidR="003C554B">
              <w:rPr>
                <w:noProof/>
                <w:webHidden/>
              </w:rPr>
              <w:fldChar w:fldCharType="begin"/>
            </w:r>
            <w:r w:rsidR="003C554B">
              <w:rPr>
                <w:noProof/>
                <w:webHidden/>
              </w:rPr>
              <w:instrText xml:space="preserve"> PAGEREF _Toc486415553 \h </w:instrText>
            </w:r>
            <w:r w:rsidR="003C554B">
              <w:rPr>
                <w:noProof/>
                <w:webHidden/>
              </w:rPr>
            </w:r>
            <w:r w:rsidR="003C554B">
              <w:rPr>
                <w:noProof/>
                <w:webHidden/>
              </w:rPr>
              <w:fldChar w:fldCharType="separate"/>
            </w:r>
            <w:r w:rsidR="003C554B">
              <w:rPr>
                <w:noProof/>
                <w:webHidden/>
              </w:rPr>
              <w:t>12</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54" w:history="1">
            <w:r w:rsidR="003C554B" w:rsidRPr="00D81FF0">
              <w:rPr>
                <w:rStyle w:val="Hipervnculo"/>
                <w:noProof/>
              </w:rPr>
              <w:t>1.2.1</w:t>
            </w:r>
            <w:r w:rsidR="003C554B">
              <w:rPr>
                <w:rFonts w:eastAsiaTheme="minorEastAsia"/>
                <w:noProof/>
                <w:sz w:val="22"/>
                <w:lang w:eastAsia="es-MX"/>
              </w:rPr>
              <w:tab/>
            </w:r>
            <w:r w:rsidR="003C554B" w:rsidRPr="00D81FF0">
              <w:rPr>
                <w:rStyle w:val="Hipervnculo"/>
                <w:noProof/>
              </w:rPr>
              <w:t>Modelo semántico para la gestión de técnicas de HCI mediante el monitoreo de actividad bioeléctrica (EEG) para caracterizar estados mentales y su relación con cambios en el contexto del usuario [3]</w:t>
            </w:r>
            <w:r w:rsidR="003C554B">
              <w:rPr>
                <w:noProof/>
                <w:webHidden/>
              </w:rPr>
              <w:tab/>
            </w:r>
            <w:r w:rsidR="003C554B">
              <w:rPr>
                <w:noProof/>
                <w:webHidden/>
              </w:rPr>
              <w:fldChar w:fldCharType="begin"/>
            </w:r>
            <w:r w:rsidR="003C554B">
              <w:rPr>
                <w:noProof/>
                <w:webHidden/>
              </w:rPr>
              <w:instrText xml:space="preserve"> PAGEREF _Toc486415554 \h </w:instrText>
            </w:r>
            <w:r w:rsidR="003C554B">
              <w:rPr>
                <w:noProof/>
                <w:webHidden/>
              </w:rPr>
            </w:r>
            <w:r w:rsidR="003C554B">
              <w:rPr>
                <w:noProof/>
                <w:webHidden/>
              </w:rPr>
              <w:fldChar w:fldCharType="separate"/>
            </w:r>
            <w:r w:rsidR="003C554B">
              <w:rPr>
                <w:noProof/>
                <w:webHidden/>
              </w:rPr>
              <w:t>13</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55" w:history="1">
            <w:r w:rsidR="003C554B" w:rsidRPr="00D81FF0">
              <w:rPr>
                <w:rStyle w:val="Hipervnculo"/>
                <w:noProof/>
              </w:rPr>
              <w:t>1.2.2</w:t>
            </w:r>
            <w:r w:rsidR="003C554B">
              <w:rPr>
                <w:rFonts w:eastAsiaTheme="minorEastAsia"/>
                <w:noProof/>
                <w:sz w:val="22"/>
                <w:lang w:eastAsia="es-MX"/>
              </w:rPr>
              <w:tab/>
            </w:r>
            <w:r w:rsidR="003C554B" w:rsidRPr="00D81FF0">
              <w:rPr>
                <w:rStyle w:val="Hipervnculo"/>
                <w:noProof/>
              </w:rPr>
              <w:t>Metodología de comunicación aumentada y alternativa para personas con parálisis cerebral  mediante mecanismos heterogéneos de Interacción Humano Computadora [4].</w:t>
            </w:r>
            <w:r w:rsidR="003C554B">
              <w:rPr>
                <w:noProof/>
                <w:webHidden/>
              </w:rPr>
              <w:tab/>
            </w:r>
            <w:r w:rsidR="003C554B">
              <w:rPr>
                <w:noProof/>
                <w:webHidden/>
              </w:rPr>
              <w:fldChar w:fldCharType="begin"/>
            </w:r>
            <w:r w:rsidR="003C554B">
              <w:rPr>
                <w:noProof/>
                <w:webHidden/>
              </w:rPr>
              <w:instrText xml:space="preserve"> PAGEREF _Toc486415555 \h </w:instrText>
            </w:r>
            <w:r w:rsidR="003C554B">
              <w:rPr>
                <w:noProof/>
                <w:webHidden/>
              </w:rPr>
            </w:r>
            <w:r w:rsidR="003C554B">
              <w:rPr>
                <w:noProof/>
                <w:webHidden/>
              </w:rPr>
              <w:fldChar w:fldCharType="separate"/>
            </w:r>
            <w:r w:rsidR="003C554B">
              <w:rPr>
                <w:noProof/>
                <w:webHidden/>
              </w:rPr>
              <w:t>13</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56" w:history="1">
            <w:r w:rsidR="003C554B" w:rsidRPr="00D81FF0">
              <w:rPr>
                <w:rStyle w:val="Hipervnculo"/>
                <w:noProof/>
              </w:rPr>
              <w:t>1.2.3</w:t>
            </w:r>
            <w:r w:rsidR="003C554B">
              <w:rPr>
                <w:rFonts w:eastAsiaTheme="minorEastAsia"/>
                <w:noProof/>
                <w:sz w:val="22"/>
                <w:lang w:eastAsia="es-MX"/>
              </w:rPr>
              <w:tab/>
            </w:r>
            <w:r w:rsidR="003C554B" w:rsidRPr="00D81FF0">
              <w:rPr>
                <w:rStyle w:val="Hipervnculo"/>
                <w:noProof/>
              </w:rPr>
              <w:t>Evaluación neuropsicológica de la experiencia del usuario en personas con discapacidad a partir de interfaces cerebro computadora [5].</w:t>
            </w:r>
            <w:r w:rsidR="003C554B">
              <w:rPr>
                <w:noProof/>
                <w:webHidden/>
              </w:rPr>
              <w:tab/>
            </w:r>
            <w:r w:rsidR="003C554B">
              <w:rPr>
                <w:noProof/>
                <w:webHidden/>
              </w:rPr>
              <w:fldChar w:fldCharType="begin"/>
            </w:r>
            <w:r w:rsidR="003C554B">
              <w:rPr>
                <w:noProof/>
                <w:webHidden/>
              </w:rPr>
              <w:instrText xml:space="preserve"> PAGEREF _Toc486415556 \h </w:instrText>
            </w:r>
            <w:r w:rsidR="003C554B">
              <w:rPr>
                <w:noProof/>
                <w:webHidden/>
              </w:rPr>
            </w:r>
            <w:r w:rsidR="003C554B">
              <w:rPr>
                <w:noProof/>
                <w:webHidden/>
              </w:rPr>
              <w:fldChar w:fldCharType="separate"/>
            </w:r>
            <w:r w:rsidR="003C554B">
              <w:rPr>
                <w:noProof/>
                <w:webHidden/>
              </w:rPr>
              <w:t>14</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57" w:history="1">
            <w:r w:rsidR="003C554B" w:rsidRPr="00D81FF0">
              <w:rPr>
                <w:rStyle w:val="Hipervnculo"/>
                <w:noProof/>
              </w:rPr>
              <w:t>1.3</w:t>
            </w:r>
            <w:r w:rsidR="003C554B">
              <w:rPr>
                <w:rFonts w:eastAsiaTheme="minorEastAsia"/>
                <w:noProof/>
                <w:sz w:val="22"/>
                <w:lang w:eastAsia="es-MX"/>
              </w:rPr>
              <w:tab/>
            </w:r>
            <w:r w:rsidR="003C554B" w:rsidRPr="00D81FF0">
              <w:rPr>
                <w:rStyle w:val="Hipervnculo"/>
                <w:noProof/>
              </w:rPr>
              <w:t>Objetivos</w:t>
            </w:r>
            <w:r w:rsidR="003C554B">
              <w:rPr>
                <w:noProof/>
                <w:webHidden/>
              </w:rPr>
              <w:tab/>
            </w:r>
            <w:r w:rsidR="003C554B">
              <w:rPr>
                <w:noProof/>
                <w:webHidden/>
              </w:rPr>
              <w:fldChar w:fldCharType="begin"/>
            </w:r>
            <w:r w:rsidR="003C554B">
              <w:rPr>
                <w:noProof/>
                <w:webHidden/>
              </w:rPr>
              <w:instrText xml:space="preserve"> PAGEREF _Toc486415557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58" w:history="1">
            <w:r w:rsidR="003C554B" w:rsidRPr="00D81FF0">
              <w:rPr>
                <w:rStyle w:val="Hipervnculo"/>
                <w:noProof/>
              </w:rPr>
              <w:t>1.3.1</w:t>
            </w:r>
            <w:r w:rsidR="003C554B">
              <w:rPr>
                <w:rFonts w:eastAsiaTheme="minorEastAsia"/>
                <w:noProof/>
                <w:sz w:val="22"/>
                <w:lang w:eastAsia="es-MX"/>
              </w:rPr>
              <w:tab/>
            </w:r>
            <w:r w:rsidR="003C554B" w:rsidRPr="00D81FF0">
              <w:rPr>
                <w:rStyle w:val="Hipervnculo"/>
                <w:noProof/>
              </w:rPr>
              <w:t>Objetivo general</w:t>
            </w:r>
            <w:r w:rsidR="003C554B">
              <w:rPr>
                <w:noProof/>
                <w:webHidden/>
              </w:rPr>
              <w:tab/>
            </w:r>
            <w:r w:rsidR="003C554B">
              <w:rPr>
                <w:noProof/>
                <w:webHidden/>
              </w:rPr>
              <w:fldChar w:fldCharType="begin"/>
            </w:r>
            <w:r w:rsidR="003C554B">
              <w:rPr>
                <w:noProof/>
                <w:webHidden/>
              </w:rPr>
              <w:instrText xml:space="preserve"> PAGEREF _Toc486415558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59" w:history="1">
            <w:r w:rsidR="003C554B" w:rsidRPr="00D81FF0">
              <w:rPr>
                <w:rStyle w:val="Hipervnculo"/>
                <w:noProof/>
              </w:rPr>
              <w:t>1.3.2</w:t>
            </w:r>
            <w:r w:rsidR="003C554B">
              <w:rPr>
                <w:rFonts w:eastAsiaTheme="minorEastAsia"/>
                <w:noProof/>
                <w:sz w:val="22"/>
                <w:lang w:eastAsia="es-MX"/>
              </w:rPr>
              <w:tab/>
            </w:r>
            <w:r w:rsidR="003C554B" w:rsidRPr="00D81FF0">
              <w:rPr>
                <w:rStyle w:val="Hipervnculo"/>
                <w:noProof/>
              </w:rPr>
              <w:t>Objetivos Específicos</w:t>
            </w:r>
            <w:r w:rsidR="003C554B">
              <w:rPr>
                <w:noProof/>
                <w:webHidden/>
              </w:rPr>
              <w:tab/>
            </w:r>
            <w:r w:rsidR="003C554B">
              <w:rPr>
                <w:noProof/>
                <w:webHidden/>
              </w:rPr>
              <w:fldChar w:fldCharType="begin"/>
            </w:r>
            <w:r w:rsidR="003C554B">
              <w:rPr>
                <w:noProof/>
                <w:webHidden/>
              </w:rPr>
              <w:instrText xml:space="preserve"> PAGEREF _Toc486415559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60" w:history="1">
            <w:r w:rsidR="003C554B" w:rsidRPr="00D81FF0">
              <w:rPr>
                <w:rStyle w:val="Hipervnculo"/>
                <w:noProof/>
              </w:rPr>
              <w:t>1.4</w:t>
            </w:r>
            <w:r w:rsidR="003C554B">
              <w:rPr>
                <w:rFonts w:eastAsiaTheme="minorEastAsia"/>
                <w:noProof/>
                <w:sz w:val="22"/>
                <w:lang w:eastAsia="es-MX"/>
              </w:rPr>
              <w:tab/>
            </w:r>
            <w:r w:rsidR="003C554B" w:rsidRPr="00D81FF0">
              <w:rPr>
                <w:rStyle w:val="Hipervnculo"/>
                <w:noProof/>
              </w:rPr>
              <w:t>Justificación</w:t>
            </w:r>
            <w:r w:rsidR="003C554B">
              <w:rPr>
                <w:noProof/>
                <w:webHidden/>
              </w:rPr>
              <w:tab/>
            </w:r>
            <w:r w:rsidR="003C554B">
              <w:rPr>
                <w:noProof/>
                <w:webHidden/>
              </w:rPr>
              <w:fldChar w:fldCharType="begin"/>
            </w:r>
            <w:r w:rsidR="003C554B">
              <w:rPr>
                <w:noProof/>
                <w:webHidden/>
              </w:rPr>
              <w:instrText xml:space="preserve"> PAGEREF _Toc486415560 \h </w:instrText>
            </w:r>
            <w:r w:rsidR="003C554B">
              <w:rPr>
                <w:noProof/>
                <w:webHidden/>
              </w:rPr>
            </w:r>
            <w:r w:rsidR="003C554B">
              <w:rPr>
                <w:noProof/>
                <w:webHidden/>
              </w:rPr>
              <w:fldChar w:fldCharType="separate"/>
            </w:r>
            <w:r w:rsidR="003C554B">
              <w:rPr>
                <w:noProof/>
                <w:webHidden/>
              </w:rPr>
              <w:t>16</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61" w:history="1">
            <w:r w:rsidR="003C554B" w:rsidRPr="00D81FF0">
              <w:rPr>
                <w:rStyle w:val="Hipervnculo"/>
                <w:noProof/>
              </w:rPr>
              <w:t>1.5</w:t>
            </w:r>
            <w:r w:rsidR="003C554B">
              <w:rPr>
                <w:rFonts w:eastAsiaTheme="minorEastAsia"/>
                <w:noProof/>
                <w:sz w:val="22"/>
                <w:lang w:eastAsia="es-MX"/>
              </w:rPr>
              <w:tab/>
            </w:r>
            <w:r w:rsidR="003C554B" w:rsidRPr="00D81FF0">
              <w:rPr>
                <w:rStyle w:val="Hipervnculo"/>
                <w:noProof/>
              </w:rPr>
              <w:t>Estructura del documento</w:t>
            </w:r>
            <w:r w:rsidR="003C554B">
              <w:rPr>
                <w:noProof/>
                <w:webHidden/>
              </w:rPr>
              <w:tab/>
            </w:r>
            <w:r w:rsidR="003C554B">
              <w:rPr>
                <w:noProof/>
                <w:webHidden/>
              </w:rPr>
              <w:fldChar w:fldCharType="begin"/>
            </w:r>
            <w:r w:rsidR="003C554B">
              <w:rPr>
                <w:noProof/>
                <w:webHidden/>
              </w:rPr>
              <w:instrText xml:space="preserve"> PAGEREF _Toc486415561 \h </w:instrText>
            </w:r>
            <w:r w:rsidR="003C554B">
              <w:rPr>
                <w:noProof/>
                <w:webHidden/>
              </w:rPr>
            </w:r>
            <w:r w:rsidR="003C554B">
              <w:rPr>
                <w:noProof/>
                <w:webHidden/>
              </w:rPr>
              <w:fldChar w:fldCharType="separate"/>
            </w:r>
            <w:r w:rsidR="003C554B">
              <w:rPr>
                <w:noProof/>
                <w:webHidden/>
              </w:rPr>
              <w:t>16</w:t>
            </w:r>
            <w:r w:rsidR="003C554B">
              <w:rPr>
                <w:noProof/>
                <w:webHidden/>
              </w:rPr>
              <w:fldChar w:fldCharType="end"/>
            </w:r>
          </w:hyperlink>
        </w:p>
        <w:p w:rsidR="003C554B" w:rsidRDefault="00435561">
          <w:pPr>
            <w:pStyle w:val="TDC1"/>
            <w:tabs>
              <w:tab w:val="left" w:pos="1320"/>
              <w:tab w:val="right" w:leader="dot" w:pos="8828"/>
            </w:tabs>
            <w:rPr>
              <w:rFonts w:eastAsiaTheme="minorEastAsia"/>
              <w:noProof/>
              <w:sz w:val="22"/>
              <w:lang w:eastAsia="es-MX"/>
            </w:rPr>
          </w:pPr>
          <w:hyperlink w:anchor="_Toc486415562" w:history="1">
            <w:r w:rsidR="003C554B" w:rsidRPr="00D81FF0">
              <w:rPr>
                <w:rStyle w:val="Hipervnculo"/>
                <w:noProof/>
              </w:rPr>
              <w:t>Capítulo 2</w:t>
            </w:r>
            <w:r w:rsidR="003C554B">
              <w:rPr>
                <w:rFonts w:eastAsiaTheme="minorEastAsia"/>
                <w:noProof/>
                <w:sz w:val="22"/>
                <w:lang w:eastAsia="es-MX"/>
              </w:rPr>
              <w:tab/>
            </w:r>
            <w:r w:rsidR="003C554B" w:rsidRPr="00D81FF0">
              <w:rPr>
                <w:rStyle w:val="Hipervnculo"/>
                <w:noProof/>
              </w:rPr>
              <w:t>Marco Teórico</w:t>
            </w:r>
            <w:r w:rsidR="003C554B">
              <w:rPr>
                <w:noProof/>
                <w:webHidden/>
              </w:rPr>
              <w:tab/>
            </w:r>
            <w:r w:rsidR="003C554B">
              <w:rPr>
                <w:noProof/>
                <w:webHidden/>
              </w:rPr>
              <w:fldChar w:fldCharType="begin"/>
            </w:r>
            <w:r w:rsidR="003C554B">
              <w:rPr>
                <w:noProof/>
                <w:webHidden/>
              </w:rPr>
              <w:instrText xml:space="preserve"> PAGEREF _Toc486415562 \h </w:instrText>
            </w:r>
            <w:r w:rsidR="003C554B">
              <w:rPr>
                <w:noProof/>
                <w:webHidden/>
              </w:rPr>
            </w:r>
            <w:r w:rsidR="003C554B">
              <w:rPr>
                <w:noProof/>
                <w:webHidden/>
              </w:rPr>
              <w:fldChar w:fldCharType="separate"/>
            </w:r>
            <w:r w:rsidR="003C554B">
              <w:rPr>
                <w:noProof/>
                <w:webHidden/>
              </w:rPr>
              <w:t>18</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63" w:history="1">
            <w:r w:rsidR="003C554B" w:rsidRPr="00D81FF0">
              <w:rPr>
                <w:rStyle w:val="Hipervnculo"/>
                <w:noProof/>
              </w:rPr>
              <w:t>2.1</w:t>
            </w:r>
            <w:r w:rsidR="003C554B">
              <w:rPr>
                <w:rFonts w:eastAsiaTheme="minorEastAsia"/>
                <w:noProof/>
                <w:sz w:val="22"/>
                <w:lang w:eastAsia="es-MX"/>
              </w:rPr>
              <w:tab/>
            </w:r>
            <w:r w:rsidR="003C554B" w:rsidRPr="00D81FF0">
              <w:rPr>
                <w:rStyle w:val="Hipervnculo"/>
                <w:noProof/>
              </w:rPr>
              <w:t>Anatomía del Encéfalo</w:t>
            </w:r>
            <w:r w:rsidR="003C554B">
              <w:rPr>
                <w:noProof/>
                <w:webHidden/>
              </w:rPr>
              <w:tab/>
            </w:r>
            <w:r w:rsidR="003C554B">
              <w:rPr>
                <w:noProof/>
                <w:webHidden/>
              </w:rPr>
              <w:fldChar w:fldCharType="begin"/>
            </w:r>
            <w:r w:rsidR="003C554B">
              <w:rPr>
                <w:noProof/>
                <w:webHidden/>
              </w:rPr>
              <w:instrText xml:space="preserve"> PAGEREF _Toc486415563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64" w:history="1">
            <w:r w:rsidR="003C554B" w:rsidRPr="00D81FF0">
              <w:rPr>
                <w:rStyle w:val="Hipervnculo"/>
                <w:noProof/>
              </w:rPr>
              <w:t>2.1.1</w:t>
            </w:r>
            <w:r w:rsidR="003C554B">
              <w:rPr>
                <w:rFonts w:eastAsiaTheme="minorEastAsia"/>
                <w:noProof/>
                <w:sz w:val="22"/>
                <w:lang w:eastAsia="es-MX"/>
              </w:rPr>
              <w:tab/>
            </w:r>
            <w:r w:rsidR="003C554B" w:rsidRPr="00D81FF0">
              <w:rPr>
                <w:rStyle w:val="Hipervnculo"/>
                <w:noProof/>
              </w:rPr>
              <w:t>Lóbulo Frontal</w:t>
            </w:r>
            <w:r w:rsidR="003C554B">
              <w:rPr>
                <w:noProof/>
                <w:webHidden/>
              </w:rPr>
              <w:tab/>
            </w:r>
            <w:r w:rsidR="003C554B">
              <w:rPr>
                <w:noProof/>
                <w:webHidden/>
              </w:rPr>
              <w:fldChar w:fldCharType="begin"/>
            </w:r>
            <w:r w:rsidR="003C554B">
              <w:rPr>
                <w:noProof/>
                <w:webHidden/>
              </w:rPr>
              <w:instrText xml:space="preserve"> PAGEREF _Toc486415564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65" w:history="1">
            <w:r w:rsidR="003C554B" w:rsidRPr="00D81FF0">
              <w:rPr>
                <w:rStyle w:val="Hipervnculo"/>
                <w:noProof/>
              </w:rPr>
              <w:t>2.1.2</w:t>
            </w:r>
            <w:r w:rsidR="003C554B">
              <w:rPr>
                <w:rFonts w:eastAsiaTheme="minorEastAsia"/>
                <w:noProof/>
                <w:sz w:val="22"/>
                <w:lang w:eastAsia="es-MX"/>
              </w:rPr>
              <w:tab/>
            </w:r>
            <w:r w:rsidR="003C554B" w:rsidRPr="00D81FF0">
              <w:rPr>
                <w:rStyle w:val="Hipervnculo"/>
                <w:noProof/>
              </w:rPr>
              <w:t>Lóbulo Parietal</w:t>
            </w:r>
            <w:r w:rsidR="003C554B">
              <w:rPr>
                <w:noProof/>
                <w:webHidden/>
              </w:rPr>
              <w:tab/>
            </w:r>
            <w:r w:rsidR="003C554B">
              <w:rPr>
                <w:noProof/>
                <w:webHidden/>
              </w:rPr>
              <w:fldChar w:fldCharType="begin"/>
            </w:r>
            <w:r w:rsidR="003C554B">
              <w:rPr>
                <w:noProof/>
                <w:webHidden/>
              </w:rPr>
              <w:instrText xml:space="preserve"> PAGEREF _Toc486415565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66" w:history="1">
            <w:r w:rsidR="003C554B" w:rsidRPr="00D81FF0">
              <w:rPr>
                <w:rStyle w:val="Hipervnculo"/>
                <w:noProof/>
              </w:rPr>
              <w:t>2.1.3</w:t>
            </w:r>
            <w:r w:rsidR="003C554B">
              <w:rPr>
                <w:rFonts w:eastAsiaTheme="minorEastAsia"/>
                <w:noProof/>
                <w:sz w:val="22"/>
                <w:lang w:eastAsia="es-MX"/>
              </w:rPr>
              <w:tab/>
            </w:r>
            <w:r w:rsidR="003C554B" w:rsidRPr="00D81FF0">
              <w:rPr>
                <w:rStyle w:val="Hipervnculo"/>
                <w:noProof/>
              </w:rPr>
              <w:t>Lóbulo Temporal</w:t>
            </w:r>
            <w:r w:rsidR="003C554B">
              <w:rPr>
                <w:noProof/>
                <w:webHidden/>
              </w:rPr>
              <w:tab/>
            </w:r>
            <w:r w:rsidR="003C554B">
              <w:rPr>
                <w:noProof/>
                <w:webHidden/>
              </w:rPr>
              <w:fldChar w:fldCharType="begin"/>
            </w:r>
            <w:r w:rsidR="003C554B">
              <w:rPr>
                <w:noProof/>
                <w:webHidden/>
              </w:rPr>
              <w:instrText xml:space="preserve"> PAGEREF _Toc486415566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67" w:history="1">
            <w:r w:rsidR="003C554B" w:rsidRPr="00D81FF0">
              <w:rPr>
                <w:rStyle w:val="Hipervnculo"/>
                <w:noProof/>
              </w:rPr>
              <w:t>2.1.4</w:t>
            </w:r>
            <w:r w:rsidR="003C554B">
              <w:rPr>
                <w:rFonts w:eastAsiaTheme="minorEastAsia"/>
                <w:noProof/>
                <w:sz w:val="22"/>
                <w:lang w:eastAsia="es-MX"/>
              </w:rPr>
              <w:tab/>
            </w:r>
            <w:r w:rsidR="003C554B" w:rsidRPr="00D81FF0">
              <w:rPr>
                <w:rStyle w:val="Hipervnculo"/>
                <w:noProof/>
              </w:rPr>
              <w:t>Lóbulo Occipital</w:t>
            </w:r>
            <w:r w:rsidR="003C554B">
              <w:rPr>
                <w:noProof/>
                <w:webHidden/>
              </w:rPr>
              <w:tab/>
            </w:r>
            <w:r w:rsidR="003C554B">
              <w:rPr>
                <w:noProof/>
                <w:webHidden/>
              </w:rPr>
              <w:fldChar w:fldCharType="begin"/>
            </w:r>
            <w:r w:rsidR="003C554B">
              <w:rPr>
                <w:noProof/>
                <w:webHidden/>
              </w:rPr>
              <w:instrText xml:space="preserve"> PAGEREF _Toc486415567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68" w:history="1">
            <w:r w:rsidR="003C554B" w:rsidRPr="00D81FF0">
              <w:rPr>
                <w:rStyle w:val="Hipervnculo"/>
                <w:noProof/>
              </w:rPr>
              <w:t>2.2</w:t>
            </w:r>
            <w:r w:rsidR="003C554B">
              <w:rPr>
                <w:rFonts w:eastAsiaTheme="minorEastAsia"/>
                <w:noProof/>
                <w:sz w:val="22"/>
                <w:lang w:eastAsia="es-MX"/>
              </w:rPr>
              <w:tab/>
            </w:r>
            <w:r w:rsidR="003C554B" w:rsidRPr="00D81FF0">
              <w:rPr>
                <w:rStyle w:val="Hipervnculo"/>
                <w:noProof/>
              </w:rPr>
              <w:t>Ondas Cerebrales</w:t>
            </w:r>
            <w:r w:rsidR="003C554B">
              <w:rPr>
                <w:noProof/>
                <w:webHidden/>
              </w:rPr>
              <w:tab/>
            </w:r>
            <w:r w:rsidR="003C554B">
              <w:rPr>
                <w:noProof/>
                <w:webHidden/>
              </w:rPr>
              <w:fldChar w:fldCharType="begin"/>
            </w:r>
            <w:r w:rsidR="003C554B">
              <w:rPr>
                <w:noProof/>
                <w:webHidden/>
              </w:rPr>
              <w:instrText xml:space="preserve"> PAGEREF _Toc486415568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69" w:history="1">
            <w:r w:rsidR="003C554B" w:rsidRPr="00D81FF0">
              <w:rPr>
                <w:rStyle w:val="Hipervnculo"/>
                <w:noProof/>
              </w:rPr>
              <w:t>2.2.1</w:t>
            </w:r>
            <w:r w:rsidR="003C554B">
              <w:rPr>
                <w:rFonts w:eastAsiaTheme="minorEastAsia"/>
                <w:noProof/>
                <w:sz w:val="22"/>
                <w:lang w:eastAsia="es-MX"/>
              </w:rPr>
              <w:tab/>
            </w:r>
            <w:r w:rsidR="003C554B" w:rsidRPr="00D81FF0">
              <w:rPr>
                <w:rStyle w:val="Hipervnculo"/>
                <w:noProof/>
              </w:rPr>
              <w:t>Onda Delta</w:t>
            </w:r>
            <w:r w:rsidR="003C554B">
              <w:rPr>
                <w:noProof/>
                <w:webHidden/>
              </w:rPr>
              <w:tab/>
            </w:r>
            <w:r w:rsidR="003C554B">
              <w:rPr>
                <w:noProof/>
                <w:webHidden/>
              </w:rPr>
              <w:fldChar w:fldCharType="begin"/>
            </w:r>
            <w:r w:rsidR="003C554B">
              <w:rPr>
                <w:noProof/>
                <w:webHidden/>
              </w:rPr>
              <w:instrText xml:space="preserve"> PAGEREF _Toc486415569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70" w:history="1">
            <w:r w:rsidR="003C554B" w:rsidRPr="00D81FF0">
              <w:rPr>
                <w:rStyle w:val="Hipervnculo"/>
                <w:noProof/>
              </w:rPr>
              <w:t>2.2.2</w:t>
            </w:r>
            <w:r w:rsidR="003C554B">
              <w:rPr>
                <w:rFonts w:eastAsiaTheme="minorEastAsia"/>
                <w:noProof/>
                <w:sz w:val="22"/>
                <w:lang w:eastAsia="es-MX"/>
              </w:rPr>
              <w:tab/>
            </w:r>
            <w:r w:rsidR="003C554B" w:rsidRPr="00D81FF0">
              <w:rPr>
                <w:rStyle w:val="Hipervnculo"/>
                <w:noProof/>
              </w:rPr>
              <w:t>Onda Theta</w:t>
            </w:r>
            <w:r w:rsidR="003C554B">
              <w:rPr>
                <w:noProof/>
                <w:webHidden/>
              </w:rPr>
              <w:tab/>
            </w:r>
            <w:r w:rsidR="003C554B">
              <w:rPr>
                <w:noProof/>
                <w:webHidden/>
              </w:rPr>
              <w:fldChar w:fldCharType="begin"/>
            </w:r>
            <w:r w:rsidR="003C554B">
              <w:rPr>
                <w:noProof/>
                <w:webHidden/>
              </w:rPr>
              <w:instrText xml:space="preserve"> PAGEREF _Toc486415570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71" w:history="1">
            <w:r w:rsidR="003C554B" w:rsidRPr="00D81FF0">
              <w:rPr>
                <w:rStyle w:val="Hipervnculo"/>
                <w:noProof/>
              </w:rPr>
              <w:t>2.2.3</w:t>
            </w:r>
            <w:r w:rsidR="003C554B">
              <w:rPr>
                <w:rFonts w:eastAsiaTheme="minorEastAsia"/>
                <w:noProof/>
                <w:sz w:val="22"/>
                <w:lang w:eastAsia="es-MX"/>
              </w:rPr>
              <w:tab/>
            </w:r>
            <w:r w:rsidR="003C554B" w:rsidRPr="00D81FF0">
              <w:rPr>
                <w:rStyle w:val="Hipervnculo"/>
                <w:noProof/>
              </w:rPr>
              <w:t>Onda Alpha</w:t>
            </w:r>
            <w:r w:rsidR="003C554B">
              <w:rPr>
                <w:noProof/>
                <w:webHidden/>
              </w:rPr>
              <w:tab/>
            </w:r>
            <w:r w:rsidR="003C554B">
              <w:rPr>
                <w:noProof/>
                <w:webHidden/>
              </w:rPr>
              <w:fldChar w:fldCharType="begin"/>
            </w:r>
            <w:r w:rsidR="003C554B">
              <w:rPr>
                <w:noProof/>
                <w:webHidden/>
              </w:rPr>
              <w:instrText xml:space="preserve"> PAGEREF _Toc486415571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72" w:history="1">
            <w:r w:rsidR="003C554B" w:rsidRPr="00D81FF0">
              <w:rPr>
                <w:rStyle w:val="Hipervnculo"/>
                <w:noProof/>
              </w:rPr>
              <w:t>2.2.4</w:t>
            </w:r>
            <w:r w:rsidR="003C554B">
              <w:rPr>
                <w:rFonts w:eastAsiaTheme="minorEastAsia"/>
                <w:noProof/>
                <w:sz w:val="22"/>
                <w:lang w:eastAsia="es-MX"/>
              </w:rPr>
              <w:tab/>
            </w:r>
            <w:r w:rsidR="003C554B" w:rsidRPr="00D81FF0">
              <w:rPr>
                <w:rStyle w:val="Hipervnculo"/>
                <w:noProof/>
              </w:rPr>
              <w:t>Onda Beta</w:t>
            </w:r>
            <w:r w:rsidR="003C554B">
              <w:rPr>
                <w:noProof/>
                <w:webHidden/>
              </w:rPr>
              <w:tab/>
            </w:r>
            <w:r w:rsidR="003C554B">
              <w:rPr>
                <w:noProof/>
                <w:webHidden/>
              </w:rPr>
              <w:fldChar w:fldCharType="begin"/>
            </w:r>
            <w:r w:rsidR="003C554B">
              <w:rPr>
                <w:noProof/>
                <w:webHidden/>
              </w:rPr>
              <w:instrText xml:space="preserve"> PAGEREF _Toc486415572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73" w:history="1">
            <w:r w:rsidR="003C554B" w:rsidRPr="00D81FF0">
              <w:rPr>
                <w:rStyle w:val="Hipervnculo"/>
                <w:noProof/>
              </w:rPr>
              <w:t>2.2.5</w:t>
            </w:r>
            <w:r w:rsidR="003C554B">
              <w:rPr>
                <w:rFonts w:eastAsiaTheme="minorEastAsia"/>
                <w:noProof/>
                <w:sz w:val="22"/>
                <w:lang w:eastAsia="es-MX"/>
              </w:rPr>
              <w:tab/>
            </w:r>
            <w:r w:rsidR="003C554B" w:rsidRPr="00D81FF0">
              <w:rPr>
                <w:rStyle w:val="Hipervnculo"/>
                <w:noProof/>
              </w:rPr>
              <w:t>Onda Gamma</w:t>
            </w:r>
            <w:r w:rsidR="003C554B">
              <w:rPr>
                <w:noProof/>
                <w:webHidden/>
              </w:rPr>
              <w:tab/>
            </w:r>
            <w:r w:rsidR="003C554B">
              <w:rPr>
                <w:noProof/>
                <w:webHidden/>
              </w:rPr>
              <w:fldChar w:fldCharType="begin"/>
            </w:r>
            <w:r w:rsidR="003C554B">
              <w:rPr>
                <w:noProof/>
                <w:webHidden/>
              </w:rPr>
              <w:instrText xml:space="preserve"> PAGEREF _Toc486415573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74" w:history="1">
            <w:r w:rsidR="003C554B" w:rsidRPr="00D81FF0">
              <w:rPr>
                <w:rStyle w:val="Hipervnculo"/>
                <w:noProof/>
              </w:rPr>
              <w:t>2.3</w:t>
            </w:r>
            <w:r w:rsidR="003C554B">
              <w:rPr>
                <w:rFonts w:eastAsiaTheme="minorEastAsia"/>
                <w:noProof/>
                <w:sz w:val="22"/>
                <w:lang w:eastAsia="es-MX"/>
              </w:rPr>
              <w:tab/>
            </w:r>
            <w:r w:rsidR="003C554B" w:rsidRPr="00D81FF0">
              <w:rPr>
                <w:rStyle w:val="Hipervnculo"/>
                <w:noProof/>
              </w:rPr>
              <w:t>Electroencefalografía</w:t>
            </w:r>
            <w:r w:rsidR="003C554B">
              <w:rPr>
                <w:noProof/>
                <w:webHidden/>
              </w:rPr>
              <w:tab/>
            </w:r>
            <w:r w:rsidR="003C554B">
              <w:rPr>
                <w:noProof/>
                <w:webHidden/>
              </w:rPr>
              <w:fldChar w:fldCharType="begin"/>
            </w:r>
            <w:r w:rsidR="003C554B">
              <w:rPr>
                <w:noProof/>
                <w:webHidden/>
              </w:rPr>
              <w:instrText xml:space="preserve"> PAGEREF _Toc486415574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75" w:history="1">
            <w:r w:rsidR="003C554B" w:rsidRPr="00D81FF0">
              <w:rPr>
                <w:rStyle w:val="Hipervnculo"/>
                <w:noProof/>
              </w:rPr>
              <w:t>2.4</w:t>
            </w:r>
            <w:r w:rsidR="003C554B">
              <w:rPr>
                <w:rFonts w:eastAsiaTheme="minorEastAsia"/>
                <w:noProof/>
                <w:sz w:val="22"/>
                <w:lang w:eastAsia="es-MX"/>
              </w:rPr>
              <w:tab/>
            </w:r>
            <w:r w:rsidR="003C554B" w:rsidRPr="00D81FF0">
              <w:rPr>
                <w:rStyle w:val="Hipervnculo"/>
                <w:noProof/>
              </w:rPr>
              <w:t>Electroencefalógrafo</w:t>
            </w:r>
            <w:r w:rsidR="003C554B">
              <w:rPr>
                <w:noProof/>
                <w:webHidden/>
              </w:rPr>
              <w:tab/>
            </w:r>
            <w:r w:rsidR="003C554B">
              <w:rPr>
                <w:noProof/>
                <w:webHidden/>
              </w:rPr>
              <w:fldChar w:fldCharType="begin"/>
            </w:r>
            <w:r w:rsidR="003C554B">
              <w:rPr>
                <w:noProof/>
                <w:webHidden/>
              </w:rPr>
              <w:instrText xml:space="preserve"> PAGEREF _Toc486415575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76" w:history="1">
            <w:r w:rsidR="003C554B" w:rsidRPr="00D81FF0">
              <w:rPr>
                <w:rStyle w:val="Hipervnculo"/>
                <w:noProof/>
              </w:rPr>
              <w:t>2.5</w:t>
            </w:r>
            <w:r w:rsidR="003C554B">
              <w:rPr>
                <w:rFonts w:eastAsiaTheme="minorEastAsia"/>
                <w:noProof/>
                <w:sz w:val="22"/>
                <w:lang w:eastAsia="es-MX"/>
              </w:rPr>
              <w:tab/>
            </w:r>
            <w:r w:rsidR="003C554B" w:rsidRPr="00D81FF0">
              <w:rPr>
                <w:rStyle w:val="Hipervnculo"/>
                <w:noProof/>
              </w:rPr>
              <w:t>Señal Electroencefalográfica</w:t>
            </w:r>
            <w:r w:rsidR="003C554B">
              <w:rPr>
                <w:noProof/>
                <w:webHidden/>
              </w:rPr>
              <w:tab/>
            </w:r>
            <w:r w:rsidR="003C554B">
              <w:rPr>
                <w:noProof/>
                <w:webHidden/>
              </w:rPr>
              <w:fldChar w:fldCharType="begin"/>
            </w:r>
            <w:r w:rsidR="003C554B">
              <w:rPr>
                <w:noProof/>
                <w:webHidden/>
              </w:rPr>
              <w:instrText xml:space="preserve"> PAGEREF _Toc486415576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77" w:history="1">
            <w:r w:rsidR="003C554B" w:rsidRPr="00D81FF0">
              <w:rPr>
                <w:rStyle w:val="Hipervnculo"/>
                <w:noProof/>
              </w:rPr>
              <w:t>2.6</w:t>
            </w:r>
            <w:r w:rsidR="003C554B">
              <w:rPr>
                <w:rFonts w:eastAsiaTheme="minorEastAsia"/>
                <w:noProof/>
                <w:sz w:val="22"/>
                <w:lang w:eastAsia="es-MX"/>
              </w:rPr>
              <w:tab/>
            </w:r>
            <w:r w:rsidR="003C554B" w:rsidRPr="00D81FF0">
              <w:rPr>
                <w:rStyle w:val="Hipervnculo"/>
                <w:noProof/>
              </w:rPr>
              <w:t>Interfaz Cerebro Computadora</w:t>
            </w:r>
            <w:r w:rsidR="003C554B">
              <w:rPr>
                <w:noProof/>
                <w:webHidden/>
              </w:rPr>
              <w:tab/>
            </w:r>
            <w:r w:rsidR="003C554B">
              <w:rPr>
                <w:noProof/>
                <w:webHidden/>
              </w:rPr>
              <w:fldChar w:fldCharType="begin"/>
            </w:r>
            <w:r w:rsidR="003C554B">
              <w:rPr>
                <w:noProof/>
                <w:webHidden/>
              </w:rPr>
              <w:instrText xml:space="preserve"> PAGEREF _Toc486415577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78" w:history="1">
            <w:r w:rsidR="003C554B" w:rsidRPr="00D81FF0">
              <w:rPr>
                <w:rStyle w:val="Hipervnculo"/>
                <w:noProof/>
              </w:rPr>
              <w:t>2.6.1</w:t>
            </w:r>
            <w:r w:rsidR="003C554B">
              <w:rPr>
                <w:rFonts w:eastAsiaTheme="minorEastAsia"/>
                <w:noProof/>
                <w:sz w:val="22"/>
                <w:lang w:eastAsia="es-MX"/>
              </w:rPr>
              <w:tab/>
            </w:r>
            <w:r w:rsidR="003C554B" w:rsidRPr="00D81FF0">
              <w:rPr>
                <w:rStyle w:val="Hipervnculo"/>
                <w:noProof/>
              </w:rPr>
              <w:t>Estructura general de un BCI</w:t>
            </w:r>
            <w:r w:rsidR="003C554B">
              <w:rPr>
                <w:noProof/>
                <w:webHidden/>
              </w:rPr>
              <w:tab/>
            </w:r>
            <w:r w:rsidR="003C554B">
              <w:rPr>
                <w:noProof/>
                <w:webHidden/>
              </w:rPr>
              <w:fldChar w:fldCharType="begin"/>
            </w:r>
            <w:r w:rsidR="003C554B">
              <w:rPr>
                <w:noProof/>
                <w:webHidden/>
              </w:rPr>
              <w:instrText xml:space="preserve"> PAGEREF _Toc486415578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79" w:history="1">
            <w:r w:rsidR="003C554B" w:rsidRPr="00D81FF0">
              <w:rPr>
                <w:rStyle w:val="Hipervnculo"/>
                <w:noProof/>
              </w:rPr>
              <w:t>2.7</w:t>
            </w:r>
            <w:r w:rsidR="003C554B">
              <w:rPr>
                <w:rFonts w:eastAsiaTheme="minorEastAsia"/>
                <w:noProof/>
                <w:sz w:val="22"/>
                <w:lang w:eastAsia="es-MX"/>
              </w:rPr>
              <w:tab/>
            </w:r>
            <w:r w:rsidR="003C554B" w:rsidRPr="00D81FF0">
              <w:rPr>
                <w:rStyle w:val="Hipervnculo"/>
                <w:noProof/>
              </w:rPr>
              <w:t>Sistema 10/20</w:t>
            </w:r>
            <w:r w:rsidR="003C554B">
              <w:rPr>
                <w:noProof/>
                <w:webHidden/>
              </w:rPr>
              <w:tab/>
            </w:r>
            <w:r w:rsidR="003C554B">
              <w:rPr>
                <w:noProof/>
                <w:webHidden/>
              </w:rPr>
              <w:fldChar w:fldCharType="begin"/>
            </w:r>
            <w:r w:rsidR="003C554B">
              <w:rPr>
                <w:noProof/>
                <w:webHidden/>
              </w:rPr>
              <w:instrText xml:space="preserve"> PAGEREF _Toc486415579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80" w:history="1">
            <w:r w:rsidR="003C554B" w:rsidRPr="00D81FF0">
              <w:rPr>
                <w:rStyle w:val="Hipervnculo"/>
                <w:noProof/>
              </w:rPr>
              <w:t>2.8</w:t>
            </w:r>
            <w:r w:rsidR="003C554B">
              <w:rPr>
                <w:rFonts w:eastAsiaTheme="minorEastAsia"/>
                <w:noProof/>
                <w:sz w:val="22"/>
                <w:lang w:eastAsia="es-MX"/>
              </w:rPr>
              <w:tab/>
            </w:r>
            <w:r w:rsidR="003C554B" w:rsidRPr="00D81FF0">
              <w:rPr>
                <w:rStyle w:val="Hipervnculo"/>
                <w:noProof/>
              </w:rPr>
              <w:t>Emotiv Epoc</w:t>
            </w:r>
            <w:r w:rsidR="003C554B">
              <w:rPr>
                <w:noProof/>
                <w:webHidden/>
              </w:rPr>
              <w:tab/>
            </w:r>
            <w:r w:rsidR="003C554B">
              <w:rPr>
                <w:noProof/>
                <w:webHidden/>
              </w:rPr>
              <w:fldChar w:fldCharType="begin"/>
            </w:r>
            <w:r w:rsidR="003C554B">
              <w:rPr>
                <w:noProof/>
                <w:webHidden/>
              </w:rPr>
              <w:instrText xml:space="preserve"> PAGEREF _Toc486415580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81" w:history="1">
            <w:r w:rsidR="003C554B" w:rsidRPr="00D81FF0">
              <w:rPr>
                <w:rStyle w:val="Hipervnculo"/>
                <w:noProof/>
              </w:rPr>
              <w:t>2.9</w:t>
            </w:r>
            <w:r w:rsidR="003C554B">
              <w:rPr>
                <w:rFonts w:eastAsiaTheme="minorEastAsia"/>
                <w:noProof/>
                <w:sz w:val="22"/>
                <w:lang w:eastAsia="es-MX"/>
              </w:rPr>
              <w:tab/>
            </w:r>
            <w:r w:rsidR="003C554B" w:rsidRPr="00D81FF0">
              <w:rPr>
                <w:rStyle w:val="Hipervnculo"/>
                <w:noProof/>
              </w:rPr>
              <w:t>Sistema Embebido</w:t>
            </w:r>
            <w:r w:rsidR="003C554B">
              <w:rPr>
                <w:noProof/>
                <w:webHidden/>
              </w:rPr>
              <w:tab/>
            </w:r>
            <w:r w:rsidR="003C554B">
              <w:rPr>
                <w:noProof/>
                <w:webHidden/>
              </w:rPr>
              <w:fldChar w:fldCharType="begin"/>
            </w:r>
            <w:r w:rsidR="003C554B">
              <w:rPr>
                <w:noProof/>
                <w:webHidden/>
              </w:rPr>
              <w:instrText xml:space="preserve"> PAGEREF _Toc486415581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82" w:history="1">
            <w:r w:rsidR="003C554B" w:rsidRPr="00D81FF0">
              <w:rPr>
                <w:rStyle w:val="Hipervnculo"/>
                <w:noProof/>
              </w:rPr>
              <w:t>2.9.1</w:t>
            </w:r>
            <w:r w:rsidR="003C554B">
              <w:rPr>
                <w:rFonts w:eastAsiaTheme="minorEastAsia"/>
                <w:noProof/>
                <w:sz w:val="22"/>
                <w:lang w:eastAsia="es-MX"/>
              </w:rPr>
              <w:tab/>
            </w:r>
            <w:r w:rsidR="003C554B" w:rsidRPr="00D81FF0">
              <w:rPr>
                <w:rStyle w:val="Hipervnculo"/>
                <w:noProof/>
              </w:rPr>
              <w:t>Componentes Principales de un Sistema Embebido</w:t>
            </w:r>
            <w:r w:rsidR="003C554B">
              <w:rPr>
                <w:noProof/>
                <w:webHidden/>
              </w:rPr>
              <w:tab/>
            </w:r>
            <w:r w:rsidR="003C554B">
              <w:rPr>
                <w:noProof/>
                <w:webHidden/>
              </w:rPr>
              <w:fldChar w:fldCharType="begin"/>
            </w:r>
            <w:r w:rsidR="003C554B">
              <w:rPr>
                <w:noProof/>
                <w:webHidden/>
              </w:rPr>
              <w:instrText xml:space="preserve"> PAGEREF _Toc486415582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83" w:history="1">
            <w:r w:rsidR="003C554B" w:rsidRPr="00D81FF0">
              <w:rPr>
                <w:rStyle w:val="Hipervnculo"/>
                <w:noProof/>
              </w:rPr>
              <w:t>2.10</w:t>
            </w:r>
            <w:r w:rsidR="003C554B">
              <w:rPr>
                <w:rFonts w:eastAsiaTheme="minorEastAsia"/>
                <w:noProof/>
                <w:sz w:val="22"/>
                <w:lang w:eastAsia="es-MX"/>
              </w:rPr>
              <w:tab/>
            </w:r>
            <w:r w:rsidR="003C554B" w:rsidRPr="00D81FF0">
              <w:rPr>
                <w:rStyle w:val="Hipervnculo"/>
                <w:noProof/>
              </w:rPr>
              <w:t>Raspberry Pi</w:t>
            </w:r>
            <w:r w:rsidR="003C554B">
              <w:rPr>
                <w:noProof/>
                <w:webHidden/>
              </w:rPr>
              <w:tab/>
            </w:r>
            <w:r w:rsidR="003C554B">
              <w:rPr>
                <w:noProof/>
                <w:webHidden/>
              </w:rPr>
              <w:fldChar w:fldCharType="begin"/>
            </w:r>
            <w:r w:rsidR="003C554B">
              <w:rPr>
                <w:noProof/>
                <w:webHidden/>
              </w:rPr>
              <w:instrText xml:space="preserve"> PAGEREF _Toc486415583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84" w:history="1">
            <w:r w:rsidR="003C554B" w:rsidRPr="00D81FF0">
              <w:rPr>
                <w:rStyle w:val="Hipervnculo"/>
                <w:noProof/>
              </w:rPr>
              <w:t>2.11</w:t>
            </w:r>
            <w:r w:rsidR="003C554B">
              <w:rPr>
                <w:rFonts w:eastAsiaTheme="minorEastAsia"/>
                <w:noProof/>
                <w:sz w:val="22"/>
                <w:lang w:eastAsia="es-MX"/>
              </w:rPr>
              <w:tab/>
            </w:r>
            <w:r w:rsidR="003C554B" w:rsidRPr="00D81FF0">
              <w:rPr>
                <w:rStyle w:val="Hipervnculo"/>
                <w:noProof/>
              </w:rPr>
              <w:t>Arduino</w:t>
            </w:r>
            <w:r w:rsidR="003C554B">
              <w:rPr>
                <w:noProof/>
                <w:webHidden/>
              </w:rPr>
              <w:tab/>
            </w:r>
            <w:r w:rsidR="003C554B">
              <w:rPr>
                <w:noProof/>
                <w:webHidden/>
              </w:rPr>
              <w:fldChar w:fldCharType="begin"/>
            </w:r>
            <w:r w:rsidR="003C554B">
              <w:rPr>
                <w:noProof/>
                <w:webHidden/>
              </w:rPr>
              <w:instrText xml:space="preserve"> PAGEREF _Toc486415584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85" w:history="1">
            <w:r w:rsidR="003C554B" w:rsidRPr="00D81FF0">
              <w:rPr>
                <w:rStyle w:val="Hipervnculo"/>
                <w:noProof/>
              </w:rPr>
              <w:t>2.12</w:t>
            </w:r>
            <w:r w:rsidR="003C554B">
              <w:rPr>
                <w:rFonts w:eastAsiaTheme="minorEastAsia"/>
                <w:noProof/>
                <w:sz w:val="22"/>
                <w:lang w:eastAsia="es-MX"/>
              </w:rPr>
              <w:tab/>
            </w:r>
            <w:r w:rsidR="003C554B" w:rsidRPr="00D81FF0">
              <w:rPr>
                <w:rStyle w:val="Hipervnculo"/>
                <w:noProof/>
              </w:rPr>
              <w:t>Filtros Digitales</w:t>
            </w:r>
            <w:r w:rsidR="003C554B">
              <w:rPr>
                <w:noProof/>
                <w:webHidden/>
              </w:rPr>
              <w:tab/>
            </w:r>
            <w:r w:rsidR="003C554B">
              <w:rPr>
                <w:noProof/>
                <w:webHidden/>
              </w:rPr>
              <w:fldChar w:fldCharType="begin"/>
            </w:r>
            <w:r w:rsidR="003C554B">
              <w:rPr>
                <w:noProof/>
                <w:webHidden/>
              </w:rPr>
              <w:instrText xml:space="preserve"> PAGEREF _Toc486415585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86" w:history="1">
            <w:r w:rsidR="003C554B" w:rsidRPr="00D81FF0">
              <w:rPr>
                <w:rStyle w:val="Hipervnculo"/>
                <w:noProof/>
              </w:rPr>
              <w:t>2.12.1</w:t>
            </w:r>
            <w:r w:rsidR="003C554B">
              <w:rPr>
                <w:rFonts w:eastAsiaTheme="minorEastAsia"/>
                <w:noProof/>
                <w:sz w:val="22"/>
                <w:lang w:eastAsia="es-MX"/>
              </w:rPr>
              <w:tab/>
            </w:r>
            <w:r w:rsidR="003C554B" w:rsidRPr="00D81FF0">
              <w:rPr>
                <w:rStyle w:val="Hipervnculo"/>
                <w:noProof/>
              </w:rPr>
              <w:t>Filtro Pasa Bandas</w:t>
            </w:r>
            <w:r w:rsidR="003C554B">
              <w:rPr>
                <w:noProof/>
                <w:webHidden/>
              </w:rPr>
              <w:tab/>
            </w:r>
            <w:r w:rsidR="003C554B">
              <w:rPr>
                <w:noProof/>
                <w:webHidden/>
              </w:rPr>
              <w:fldChar w:fldCharType="begin"/>
            </w:r>
            <w:r w:rsidR="003C554B">
              <w:rPr>
                <w:noProof/>
                <w:webHidden/>
              </w:rPr>
              <w:instrText xml:space="preserve"> PAGEREF _Toc486415586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87" w:history="1">
            <w:r w:rsidR="003C554B" w:rsidRPr="00D81FF0">
              <w:rPr>
                <w:rStyle w:val="Hipervnculo"/>
                <w:noProof/>
              </w:rPr>
              <w:t>2.12.2</w:t>
            </w:r>
            <w:r w:rsidR="003C554B">
              <w:rPr>
                <w:rFonts w:eastAsiaTheme="minorEastAsia"/>
                <w:noProof/>
                <w:sz w:val="22"/>
                <w:lang w:eastAsia="es-MX"/>
              </w:rPr>
              <w:tab/>
            </w:r>
            <w:r w:rsidR="003C554B" w:rsidRPr="00D81FF0">
              <w:rPr>
                <w:rStyle w:val="Hipervnculo"/>
                <w:noProof/>
              </w:rPr>
              <w:t>Filtro Pasa Bajas</w:t>
            </w:r>
            <w:r w:rsidR="003C554B">
              <w:rPr>
                <w:noProof/>
                <w:webHidden/>
              </w:rPr>
              <w:tab/>
            </w:r>
            <w:r w:rsidR="003C554B">
              <w:rPr>
                <w:noProof/>
                <w:webHidden/>
              </w:rPr>
              <w:fldChar w:fldCharType="begin"/>
            </w:r>
            <w:r w:rsidR="003C554B">
              <w:rPr>
                <w:noProof/>
                <w:webHidden/>
              </w:rPr>
              <w:instrText xml:space="preserve"> PAGEREF _Toc486415587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88" w:history="1">
            <w:r w:rsidR="003C554B" w:rsidRPr="00D81FF0">
              <w:rPr>
                <w:rStyle w:val="Hipervnculo"/>
                <w:noProof/>
              </w:rPr>
              <w:t>2.12.3</w:t>
            </w:r>
            <w:r w:rsidR="003C554B">
              <w:rPr>
                <w:rFonts w:eastAsiaTheme="minorEastAsia"/>
                <w:noProof/>
                <w:sz w:val="22"/>
                <w:lang w:eastAsia="es-MX"/>
              </w:rPr>
              <w:tab/>
            </w:r>
            <w:r w:rsidR="003C554B" w:rsidRPr="00D81FF0">
              <w:rPr>
                <w:rStyle w:val="Hipervnculo"/>
                <w:noProof/>
              </w:rPr>
              <w:t>Filtro Pasa Altas</w:t>
            </w:r>
            <w:r w:rsidR="003C554B">
              <w:rPr>
                <w:noProof/>
                <w:webHidden/>
              </w:rPr>
              <w:tab/>
            </w:r>
            <w:r w:rsidR="003C554B">
              <w:rPr>
                <w:noProof/>
                <w:webHidden/>
              </w:rPr>
              <w:fldChar w:fldCharType="begin"/>
            </w:r>
            <w:r w:rsidR="003C554B">
              <w:rPr>
                <w:noProof/>
                <w:webHidden/>
              </w:rPr>
              <w:instrText xml:space="preserve"> PAGEREF _Toc486415588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89" w:history="1">
            <w:r w:rsidR="003C554B" w:rsidRPr="00D81FF0">
              <w:rPr>
                <w:rStyle w:val="Hipervnculo"/>
                <w:noProof/>
              </w:rPr>
              <w:t>2.12.4</w:t>
            </w:r>
            <w:r w:rsidR="003C554B">
              <w:rPr>
                <w:rFonts w:eastAsiaTheme="minorEastAsia"/>
                <w:noProof/>
                <w:sz w:val="22"/>
                <w:lang w:eastAsia="es-MX"/>
              </w:rPr>
              <w:tab/>
            </w:r>
            <w:r w:rsidR="003C554B" w:rsidRPr="00D81FF0">
              <w:rPr>
                <w:rStyle w:val="Hipervnculo"/>
                <w:noProof/>
              </w:rPr>
              <w:t>Filtro de eliminación de banda</w:t>
            </w:r>
            <w:r w:rsidR="003C554B">
              <w:rPr>
                <w:noProof/>
                <w:webHidden/>
              </w:rPr>
              <w:tab/>
            </w:r>
            <w:r w:rsidR="003C554B">
              <w:rPr>
                <w:noProof/>
                <w:webHidden/>
              </w:rPr>
              <w:fldChar w:fldCharType="begin"/>
            </w:r>
            <w:r w:rsidR="003C554B">
              <w:rPr>
                <w:noProof/>
                <w:webHidden/>
              </w:rPr>
              <w:instrText xml:space="preserve"> PAGEREF _Toc486415589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90" w:history="1">
            <w:r w:rsidR="003C554B" w:rsidRPr="00D81FF0">
              <w:rPr>
                <w:rStyle w:val="Hipervnculo"/>
                <w:noProof/>
              </w:rPr>
              <w:t>2.12.5</w:t>
            </w:r>
            <w:r w:rsidR="003C554B">
              <w:rPr>
                <w:rFonts w:eastAsiaTheme="minorEastAsia"/>
                <w:noProof/>
                <w:sz w:val="22"/>
                <w:lang w:eastAsia="es-MX"/>
              </w:rPr>
              <w:tab/>
            </w:r>
            <w:r w:rsidR="003C554B" w:rsidRPr="00D81FF0">
              <w:rPr>
                <w:rStyle w:val="Hipervnculo"/>
                <w:noProof/>
              </w:rPr>
              <w:t>Filtro FIR</w:t>
            </w:r>
            <w:r w:rsidR="003C554B">
              <w:rPr>
                <w:noProof/>
                <w:webHidden/>
              </w:rPr>
              <w:tab/>
            </w:r>
            <w:r w:rsidR="003C554B">
              <w:rPr>
                <w:noProof/>
                <w:webHidden/>
              </w:rPr>
              <w:fldChar w:fldCharType="begin"/>
            </w:r>
            <w:r w:rsidR="003C554B">
              <w:rPr>
                <w:noProof/>
                <w:webHidden/>
              </w:rPr>
              <w:instrText xml:space="preserve"> PAGEREF _Toc486415590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91" w:history="1">
            <w:r w:rsidR="003C554B" w:rsidRPr="00D81FF0">
              <w:rPr>
                <w:rStyle w:val="Hipervnculo"/>
                <w:noProof/>
              </w:rPr>
              <w:t>2.12.6</w:t>
            </w:r>
            <w:r w:rsidR="003C554B">
              <w:rPr>
                <w:rFonts w:eastAsiaTheme="minorEastAsia"/>
                <w:noProof/>
                <w:sz w:val="22"/>
                <w:lang w:eastAsia="es-MX"/>
              </w:rPr>
              <w:tab/>
            </w:r>
            <w:r w:rsidR="003C554B" w:rsidRPr="00D81FF0">
              <w:rPr>
                <w:rStyle w:val="Hipervnculo"/>
                <w:noProof/>
              </w:rPr>
              <w:t>Filtro IIR</w:t>
            </w:r>
            <w:r w:rsidR="003C554B">
              <w:rPr>
                <w:noProof/>
                <w:webHidden/>
              </w:rPr>
              <w:tab/>
            </w:r>
            <w:r w:rsidR="003C554B">
              <w:rPr>
                <w:noProof/>
                <w:webHidden/>
              </w:rPr>
              <w:fldChar w:fldCharType="begin"/>
            </w:r>
            <w:r w:rsidR="003C554B">
              <w:rPr>
                <w:noProof/>
                <w:webHidden/>
              </w:rPr>
              <w:instrText xml:space="preserve"> PAGEREF _Toc486415591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92" w:history="1">
            <w:r w:rsidR="003C554B" w:rsidRPr="00D81FF0">
              <w:rPr>
                <w:rStyle w:val="Hipervnculo"/>
                <w:noProof/>
              </w:rPr>
              <w:t>2.13</w:t>
            </w:r>
            <w:r w:rsidR="003C554B">
              <w:rPr>
                <w:rFonts w:eastAsiaTheme="minorEastAsia"/>
                <w:noProof/>
                <w:sz w:val="22"/>
                <w:lang w:eastAsia="es-MX"/>
              </w:rPr>
              <w:tab/>
            </w:r>
            <w:r w:rsidR="003C554B" w:rsidRPr="00D81FF0">
              <w:rPr>
                <w:rStyle w:val="Hipervnculo"/>
                <w:noProof/>
              </w:rPr>
              <w:t>Transformada Rápida de Fourier</w:t>
            </w:r>
            <w:r w:rsidR="003C554B">
              <w:rPr>
                <w:noProof/>
                <w:webHidden/>
              </w:rPr>
              <w:tab/>
            </w:r>
            <w:r w:rsidR="003C554B">
              <w:rPr>
                <w:noProof/>
                <w:webHidden/>
              </w:rPr>
              <w:fldChar w:fldCharType="begin"/>
            </w:r>
            <w:r w:rsidR="003C554B">
              <w:rPr>
                <w:noProof/>
                <w:webHidden/>
              </w:rPr>
              <w:instrText xml:space="preserve"> PAGEREF _Toc486415592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93" w:history="1">
            <w:r w:rsidR="003C554B" w:rsidRPr="00D81FF0">
              <w:rPr>
                <w:rStyle w:val="Hipervnculo"/>
                <w:noProof/>
              </w:rPr>
              <w:t>2.14</w:t>
            </w:r>
            <w:r w:rsidR="003C554B">
              <w:rPr>
                <w:rFonts w:eastAsiaTheme="minorEastAsia"/>
                <w:noProof/>
                <w:sz w:val="22"/>
                <w:lang w:eastAsia="es-MX"/>
              </w:rPr>
              <w:tab/>
            </w:r>
            <w:r w:rsidR="003C554B" w:rsidRPr="00D81FF0">
              <w:rPr>
                <w:rStyle w:val="Hipervnculo"/>
                <w:noProof/>
              </w:rPr>
              <w:t>Algoritmos de clasificación</w:t>
            </w:r>
            <w:r w:rsidR="003C554B">
              <w:rPr>
                <w:noProof/>
                <w:webHidden/>
              </w:rPr>
              <w:tab/>
            </w:r>
            <w:r w:rsidR="003C554B">
              <w:rPr>
                <w:noProof/>
                <w:webHidden/>
              </w:rPr>
              <w:fldChar w:fldCharType="begin"/>
            </w:r>
            <w:r w:rsidR="003C554B">
              <w:rPr>
                <w:noProof/>
                <w:webHidden/>
              </w:rPr>
              <w:instrText xml:space="preserve"> PAGEREF _Toc486415593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94" w:history="1">
            <w:r w:rsidR="003C554B" w:rsidRPr="00D81FF0">
              <w:rPr>
                <w:rStyle w:val="Hipervnculo"/>
                <w:noProof/>
              </w:rPr>
              <w:t>2.14.1</w:t>
            </w:r>
            <w:r w:rsidR="003C554B">
              <w:rPr>
                <w:rFonts w:eastAsiaTheme="minorEastAsia"/>
                <w:noProof/>
                <w:sz w:val="22"/>
                <w:lang w:eastAsia="es-MX"/>
              </w:rPr>
              <w:tab/>
            </w:r>
            <w:r w:rsidR="003C554B" w:rsidRPr="00D81FF0">
              <w:rPr>
                <w:rStyle w:val="Hipervnculo"/>
                <w:noProof/>
              </w:rPr>
              <w:t>Algoritmos Supervisados</w:t>
            </w:r>
            <w:r w:rsidR="003C554B">
              <w:rPr>
                <w:noProof/>
                <w:webHidden/>
              </w:rPr>
              <w:tab/>
            </w:r>
            <w:r w:rsidR="003C554B">
              <w:rPr>
                <w:noProof/>
                <w:webHidden/>
              </w:rPr>
              <w:fldChar w:fldCharType="begin"/>
            </w:r>
            <w:r w:rsidR="003C554B">
              <w:rPr>
                <w:noProof/>
                <w:webHidden/>
              </w:rPr>
              <w:instrText xml:space="preserve"> PAGEREF _Toc486415594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95" w:history="1">
            <w:r w:rsidR="003C554B" w:rsidRPr="00D81FF0">
              <w:rPr>
                <w:rStyle w:val="Hipervnculo"/>
                <w:noProof/>
              </w:rPr>
              <w:t>2.14.2</w:t>
            </w:r>
            <w:r w:rsidR="003C554B">
              <w:rPr>
                <w:rFonts w:eastAsiaTheme="minorEastAsia"/>
                <w:noProof/>
                <w:sz w:val="22"/>
                <w:lang w:eastAsia="es-MX"/>
              </w:rPr>
              <w:tab/>
            </w:r>
            <w:r w:rsidR="003C554B" w:rsidRPr="00D81FF0">
              <w:rPr>
                <w:rStyle w:val="Hipervnculo"/>
                <w:noProof/>
              </w:rPr>
              <w:t>Algoritmos No Supervisados</w:t>
            </w:r>
            <w:r w:rsidR="003C554B">
              <w:rPr>
                <w:noProof/>
                <w:webHidden/>
              </w:rPr>
              <w:tab/>
            </w:r>
            <w:r w:rsidR="003C554B">
              <w:rPr>
                <w:noProof/>
                <w:webHidden/>
              </w:rPr>
              <w:fldChar w:fldCharType="begin"/>
            </w:r>
            <w:r w:rsidR="003C554B">
              <w:rPr>
                <w:noProof/>
                <w:webHidden/>
              </w:rPr>
              <w:instrText xml:space="preserve"> PAGEREF _Toc486415595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96" w:history="1">
            <w:r w:rsidR="003C554B" w:rsidRPr="00D81FF0">
              <w:rPr>
                <w:rStyle w:val="Hipervnculo"/>
                <w:noProof/>
              </w:rPr>
              <w:t>2.14.3</w:t>
            </w:r>
            <w:r w:rsidR="003C554B">
              <w:rPr>
                <w:rFonts w:eastAsiaTheme="minorEastAsia"/>
                <w:noProof/>
                <w:sz w:val="22"/>
                <w:lang w:eastAsia="es-MX"/>
              </w:rPr>
              <w:tab/>
            </w:r>
            <w:r w:rsidR="003C554B" w:rsidRPr="00D81FF0">
              <w:rPr>
                <w:rStyle w:val="Hipervnculo"/>
                <w:noProof/>
              </w:rPr>
              <w:t>Naive Bayes</w:t>
            </w:r>
            <w:r w:rsidR="003C554B">
              <w:rPr>
                <w:noProof/>
                <w:webHidden/>
              </w:rPr>
              <w:tab/>
            </w:r>
            <w:r w:rsidR="003C554B">
              <w:rPr>
                <w:noProof/>
                <w:webHidden/>
              </w:rPr>
              <w:fldChar w:fldCharType="begin"/>
            </w:r>
            <w:r w:rsidR="003C554B">
              <w:rPr>
                <w:noProof/>
                <w:webHidden/>
              </w:rPr>
              <w:instrText xml:space="preserve"> PAGEREF _Toc486415596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97" w:history="1">
            <w:r w:rsidR="003C554B" w:rsidRPr="00D81FF0">
              <w:rPr>
                <w:rStyle w:val="Hipervnculo"/>
                <w:noProof/>
              </w:rPr>
              <w:t>2.14.4</w:t>
            </w:r>
            <w:r w:rsidR="003C554B">
              <w:rPr>
                <w:rFonts w:eastAsiaTheme="minorEastAsia"/>
                <w:noProof/>
                <w:sz w:val="22"/>
                <w:lang w:eastAsia="es-MX"/>
              </w:rPr>
              <w:tab/>
            </w:r>
            <w:r w:rsidR="003C554B" w:rsidRPr="00D81FF0">
              <w:rPr>
                <w:rStyle w:val="Hipervnculo"/>
                <w:noProof/>
              </w:rPr>
              <w:t>Máquinas de Vector Soporte</w:t>
            </w:r>
            <w:r w:rsidR="003C554B">
              <w:rPr>
                <w:noProof/>
                <w:webHidden/>
              </w:rPr>
              <w:tab/>
            </w:r>
            <w:r w:rsidR="003C554B">
              <w:rPr>
                <w:noProof/>
                <w:webHidden/>
              </w:rPr>
              <w:fldChar w:fldCharType="begin"/>
            </w:r>
            <w:r w:rsidR="003C554B">
              <w:rPr>
                <w:noProof/>
                <w:webHidden/>
              </w:rPr>
              <w:instrText xml:space="preserve"> PAGEREF _Toc486415597 \h </w:instrText>
            </w:r>
            <w:r w:rsidR="003C554B">
              <w:rPr>
                <w:noProof/>
                <w:webHidden/>
              </w:rPr>
            </w:r>
            <w:r w:rsidR="003C554B">
              <w:rPr>
                <w:noProof/>
                <w:webHidden/>
              </w:rPr>
              <w:fldChar w:fldCharType="separate"/>
            </w:r>
            <w:r w:rsidR="003C554B">
              <w:rPr>
                <w:noProof/>
                <w:webHidden/>
              </w:rPr>
              <w:t>33</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598" w:history="1">
            <w:r w:rsidR="003C554B" w:rsidRPr="00D81FF0">
              <w:rPr>
                <w:rStyle w:val="Hipervnculo"/>
                <w:noProof/>
              </w:rPr>
              <w:t>2.15</w:t>
            </w:r>
            <w:r w:rsidR="003C554B">
              <w:rPr>
                <w:rFonts w:eastAsiaTheme="minorEastAsia"/>
                <w:noProof/>
                <w:sz w:val="22"/>
                <w:lang w:eastAsia="es-MX"/>
              </w:rPr>
              <w:tab/>
            </w:r>
            <w:r w:rsidR="003C554B" w:rsidRPr="00D81FF0">
              <w:rPr>
                <w:rStyle w:val="Hipervnculo"/>
                <w:noProof/>
              </w:rPr>
              <w:t>Estados mentales</w:t>
            </w:r>
            <w:r w:rsidR="003C554B">
              <w:rPr>
                <w:noProof/>
                <w:webHidden/>
              </w:rPr>
              <w:tab/>
            </w:r>
            <w:r w:rsidR="003C554B">
              <w:rPr>
                <w:noProof/>
                <w:webHidden/>
              </w:rPr>
              <w:fldChar w:fldCharType="begin"/>
            </w:r>
            <w:r w:rsidR="003C554B">
              <w:rPr>
                <w:noProof/>
                <w:webHidden/>
              </w:rPr>
              <w:instrText xml:space="preserve"> PAGEREF _Toc486415598 \h </w:instrText>
            </w:r>
            <w:r w:rsidR="003C554B">
              <w:rPr>
                <w:noProof/>
                <w:webHidden/>
              </w:rPr>
            </w:r>
            <w:r w:rsidR="003C554B">
              <w:rPr>
                <w:noProof/>
                <w:webHidden/>
              </w:rPr>
              <w:fldChar w:fldCharType="separate"/>
            </w:r>
            <w:r w:rsidR="003C554B">
              <w:rPr>
                <w:noProof/>
                <w:webHidden/>
              </w:rPr>
              <w:t>37</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599" w:history="1">
            <w:r w:rsidR="003C554B" w:rsidRPr="00D81FF0">
              <w:rPr>
                <w:rStyle w:val="Hipervnculo"/>
                <w:noProof/>
              </w:rPr>
              <w:t>2.15.1</w:t>
            </w:r>
            <w:r w:rsidR="003C554B">
              <w:rPr>
                <w:rFonts w:eastAsiaTheme="minorEastAsia"/>
                <w:noProof/>
                <w:sz w:val="22"/>
                <w:lang w:eastAsia="es-MX"/>
              </w:rPr>
              <w:tab/>
            </w:r>
            <w:r w:rsidR="003C554B" w:rsidRPr="00D81FF0">
              <w:rPr>
                <w:rStyle w:val="Hipervnculo"/>
                <w:noProof/>
              </w:rPr>
              <w:t>Estados Cognitivos</w:t>
            </w:r>
            <w:r w:rsidR="003C554B">
              <w:rPr>
                <w:noProof/>
                <w:webHidden/>
              </w:rPr>
              <w:tab/>
            </w:r>
            <w:r w:rsidR="003C554B">
              <w:rPr>
                <w:noProof/>
                <w:webHidden/>
              </w:rPr>
              <w:fldChar w:fldCharType="begin"/>
            </w:r>
            <w:r w:rsidR="003C554B">
              <w:rPr>
                <w:noProof/>
                <w:webHidden/>
              </w:rPr>
              <w:instrText xml:space="preserve"> PAGEREF _Toc486415599 \h </w:instrText>
            </w:r>
            <w:r w:rsidR="003C554B">
              <w:rPr>
                <w:noProof/>
                <w:webHidden/>
              </w:rPr>
            </w:r>
            <w:r w:rsidR="003C554B">
              <w:rPr>
                <w:noProof/>
                <w:webHidden/>
              </w:rPr>
              <w:fldChar w:fldCharType="separate"/>
            </w:r>
            <w:r w:rsidR="003C554B">
              <w:rPr>
                <w:noProof/>
                <w:webHidden/>
              </w:rPr>
              <w:t>37</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600" w:history="1">
            <w:r w:rsidR="003C554B" w:rsidRPr="00D81FF0">
              <w:rPr>
                <w:rStyle w:val="Hipervnculo"/>
                <w:noProof/>
              </w:rPr>
              <w:t>2.15.2</w:t>
            </w:r>
            <w:r w:rsidR="003C554B">
              <w:rPr>
                <w:rFonts w:eastAsiaTheme="minorEastAsia"/>
                <w:noProof/>
                <w:sz w:val="22"/>
                <w:lang w:eastAsia="es-MX"/>
              </w:rPr>
              <w:tab/>
            </w:r>
            <w:r w:rsidR="003C554B" w:rsidRPr="00D81FF0">
              <w:rPr>
                <w:rStyle w:val="Hipervnculo"/>
                <w:noProof/>
              </w:rPr>
              <w:t>Estados Afectivos</w:t>
            </w:r>
            <w:r w:rsidR="003C554B">
              <w:rPr>
                <w:noProof/>
                <w:webHidden/>
              </w:rPr>
              <w:tab/>
            </w:r>
            <w:r w:rsidR="003C554B">
              <w:rPr>
                <w:noProof/>
                <w:webHidden/>
              </w:rPr>
              <w:fldChar w:fldCharType="begin"/>
            </w:r>
            <w:r w:rsidR="003C554B">
              <w:rPr>
                <w:noProof/>
                <w:webHidden/>
              </w:rPr>
              <w:instrText xml:space="preserve"> PAGEREF _Toc486415600 \h </w:instrText>
            </w:r>
            <w:r w:rsidR="003C554B">
              <w:rPr>
                <w:noProof/>
                <w:webHidden/>
              </w:rPr>
            </w:r>
            <w:r w:rsidR="003C554B">
              <w:rPr>
                <w:noProof/>
                <w:webHidden/>
              </w:rPr>
              <w:fldChar w:fldCharType="separate"/>
            </w:r>
            <w:r w:rsidR="003C554B">
              <w:rPr>
                <w:noProof/>
                <w:webHidden/>
              </w:rPr>
              <w:t>38</w:t>
            </w:r>
            <w:r w:rsidR="003C554B">
              <w:rPr>
                <w:noProof/>
                <w:webHidden/>
              </w:rPr>
              <w:fldChar w:fldCharType="end"/>
            </w:r>
          </w:hyperlink>
        </w:p>
        <w:p w:rsidR="003C554B" w:rsidRDefault="00435561">
          <w:pPr>
            <w:pStyle w:val="TDC1"/>
            <w:tabs>
              <w:tab w:val="left" w:pos="1320"/>
              <w:tab w:val="right" w:leader="dot" w:pos="8828"/>
            </w:tabs>
            <w:rPr>
              <w:rFonts w:eastAsiaTheme="minorEastAsia"/>
              <w:noProof/>
              <w:sz w:val="22"/>
              <w:lang w:eastAsia="es-MX"/>
            </w:rPr>
          </w:pPr>
          <w:hyperlink w:anchor="_Toc486415601" w:history="1">
            <w:r w:rsidR="003C554B" w:rsidRPr="00D81FF0">
              <w:rPr>
                <w:rStyle w:val="Hipervnculo"/>
                <w:noProof/>
              </w:rPr>
              <w:t>Capítulo 3</w:t>
            </w:r>
            <w:r w:rsidR="003C554B">
              <w:rPr>
                <w:rFonts w:eastAsiaTheme="minorEastAsia"/>
                <w:noProof/>
                <w:sz w:val="22"/>
                <w:lang w:eastAsia="es-MX"/>
              </w:rPr>
              <w:tab/>
            </w:r>
            <w:r w:rsidR="003C554B" w:rsidRPr="00D81FF0">
              <w:rPr>
                <w:rStyle w:val="Hipervnculo"/>
                <w:noProof/>
              </w:rPr>
              <w:t>Estado del Arte</w:t>
            </w:r>
            <w:r w:rsidR="003C554B">
              <w:rPr>
                <w:noProof/>
                <w:webHidden/>
              </w:rPr>
              <w:tab/>
            </w:r>
            <w:r w:rsidR="003C554B">
              <w:rPr>
                <w:noProof/>
                <w:webHidden/>
              </w:rPr>
              <w:fldChar w:fldCharType="begin"/>
            </w:r>
            <w:r w:rsidR="003C554B">
              <w:rPr>
                <w:noProof/>
                <w:webHidden/>
              </w:rPr>
              <w:instrText xml:space="preserve"> PAGEREF _Toc486415601 \h </w:instrText>
            </w:r>
            <w:r w:rsidR="003C554B">
              <w:rPr>
                <w:noProof/>
                <w:webHidden/>
              </w:rPr>
            </w:r>
            <w:r w:rsidR="003C554B">
              <w:rPr>
                <w:noProof/>
                <w:webHidden/>
              </w:rPr>
              <w:fldChar w:fldCharType="separate"/>
            </w:r>
            <w:r w:rsidR="003C554B">
              <w:rPr>
                <w:noProof/>
                <w:webHidden/>
              </w:rPr>
              <w:t>39</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02" w:history="1">
            <w:r w:rsidR="003C554B" w:rsidRPr="00D81FF0">
              <w:rPr>
                <w:rStyle w:val="Hipervnculo"/>
                <w:noProof/>
                <w:lang w:val="en-US"/>
              </w:rPr>
              <w:t>3.1</w:t>
            </w:r>
            <w:r w:rsidR="003C554B">
              <w:rPr>
                <w:rFonts w:eastAsiaTheme="minorEastAsia"/>
                <w:noProof/>
                <w:sz w:val="22"/>
                <w:lang w:eastAsia="es-MX"/>
              </w:rPr>
              <w:tab/>
            </w:r>
            <w:r w:rsidR="003C554B" w:rsidRPr="00D81FF0">
              <w:rPr>
                <w:rStyle w:val="Hipervnculo"/>
                <w:noProof/>
                <w:lang w:val="en-US"/>
              </w:rPr>
              <w:t>EEG-Based Emotion Recognition Approach for E-Healthcare Applications [24]</w:t>
            </w:r>
            <w:r w:rsidR="003C554B">
              <w:rPr>
                <w:noProof/>
                <w:webHidden/>
              </w:rPr>
              <w:tab/>
            </w:r>
            <w:r w:rsidR="003C554B">
              <w:rPr>
                <w:noProof/>
                <w:webHidden/>
              </w:rPr>
              <w:fldChar w:fldCharType="begin"/>
            </w:r>
            <w:r w:rsidR="003C554B">
              <w:rPr>
                <w:noProof/>
                <w:webHidden/>
              </w:rPr>
              <w:instrText xml:space="preserve"> PAGEREF _Toc486415602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03" w:history="1">
            <w:r w:rsidR="003C554B" w:rsidRPr="00D81FF0">
              <w:rPr>
                <w:rStyle w:val="Hipervnculo"/>
                <w:noProof/>
              </w:rPr>
              <w:t>3.2</w:t>
            </w:r>
            <w:r w:rsidR="003C554B">
              <w:rPr>
                <w:rFonts w:eastAsiaTheme="minorEastAsia"/>
                <w:noProof/>
                <w:sz w:val="22"/>
                <w:lang w:eastAsia="es-MX"/>
              </w:rPr>
              <w:tab/>
            </w:r>
            <w:r w:rsidR="003C554B" w:rsidRPr="00D81FF0">
              <w:rPr>
                <w:rStyle w:val="Hipervnculo"/>
                <w:noProof/>
              </w:rPr>
              <w:t>Framework de procesamiento de señales de EEG no invasivo para el análisis de la depresión en tiempo real [25]</w:t>
            </w:r>
            <w:r w:rsidR="003C554B">
              <w:rPr>
                <w:noProof/>
                <w:webHidden/>
              </w:rPr>
              <w:tab/>
            </w:r>
            <w:r w:rsidR="003C554B">
              <w:rPr>
                <w:noProof/>
                <w:webHidden/>
              </w:rPr>
              <w:fldChar w:fldCharType="begin"/>
            </w:r>
            <w:r w:rsidR="003C554B">
              <w:rPr>
                <w:noProof/>
                <w:webHidden/>
              </w:rPr>
              <w:instrText xml:space="preserve"> PAGEREF _Toc486415603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04" w:history="1">
            <w:r w:rsidR="003C554B" w:rsidRPr="00D81FF0">
              <w:rPr>
                <w:rStyle w:val="Hipervnculo"/>
                <w:noProof/>
              </w:rPr>
              <w:t>3.3</w:t>
            </w:r>
            <w:r w:rsidR="003C554B">
              <w:rPr>
                <w:rFonts w:eastAsiaTheme="minorEastAsia"/>
                <w:noProof/>
                <w:sz w:val="22"/>
                <w:lang w:eastAsia="es-MX"/>
              </w:rPr>
              <w:tab/>
            </w:r>
            <w:r w:rsidR="003C554B" w:rsidRPr="00D81FF0">
              <w:rPr>
                <w:rStyle w:val="Hipervnculo"/>
                <w:noProof/>
              </w:rPr>
              <w:t>Máquina vectorial de apoyo para la clasificación de sujetos con estrés que utilizan señales EEG [26]</w:t>
            </w:r>
            <w:r w:rsidR="003C554B">
              <w:rPr>
                <w:noProof/>
                <w:webHidden/>
              </w:rPr>
              <w:tab/>
            </w:r>
            <w:r w:rsidR="003C554B">
              <w:rPr>
                <w:noProof/>
                <w:webHidden/>
              </w:rPr>
              <w:fldChar w:fldCharType="begin"/>
            </w:r>
            <w:r w:rsidR="003C554B">
              <w:rPr>
                <w:noProof/>
                <w:webHidden/>
              </w:rPr>
              <w:instrText xml:space="preserve"> PAGEREF _Toc486415604 \h </w:instrText>
            </w:r>
            <w:r w:rsidR="003C554B">
              <w:rPr>
                <w:noProof/>
                <w:webHidden/>
              </w:rPr>
            </w:r>
            <w:r w:rsidR="003C554B">
              <w:rPr>
                <w:noProof/>
                <w:webHidden/>
              </w:rPr>
              <w:fldChar w:fldCharType="separate"/>
            </w:r>
            <w:r w:rsidR="003C554B">
              <w:rPr>
                <w:noProof/>
                <w:webHidden/>
              </w:rPr>
              <w:t>41</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05" w:history="1">
            <w:r w:rsidR="003C554B" w:rsidRPr="00D81FF0">
              <w:rPr>
                <w:rStyle w:val="Hipervnculo"/>
                <w:noProof/>
              </w:rPr>
              <w:t>3.4</w:t>
            </w:r>
            <w:r w:rsidR="003C554B">
              <w:rPr>
                <w:rFonts w:eastAsiaTheme="minorEastAsia"/>
                <w:noProof/>
                <w:sz w:val="22"/>
                <w:lang w:eastAsia="es-MX"/>
              </w:rPr>
              <w:tab/>
            </w:r>
            <w:r w:rsidR="003C554B" w:rsidRPr="00D81FF0">
              <w:rPr>
                <w:rStyle w:val="Hipervnculo"/>
                <w:noProof/>
              </w:rPr>
              <w:t>Medición del estrés psicológico utilizando auriculares EEG de un solo canal de bajo costo [27]</w:t>
            </w:r>
            <w:r w:rsidR="003C554B">
              <w:rPr>
                <w:noProof/>
                <w:webHidden/>
              </w:rPr>
              <w:tab/>
            </w:r>
            <w:r w:rsidR="003C554B">
              <w:rPr>
                <w:noProof/>
                <w:webHidden/>
              </w:rPr>
              <w:fldChar w:fldCharType="begin"/>
            </w:r>
            <w:r w:rsidR="003C554B">
              <w:rPr>
                <w:noProof/>
                <w:webHidden/>
              </w:rPr>
              <w:instrText xml:space="preserve"> PAGEREF _Toc486415605 \h </w:instrText>
            </w:r>
            <w:r w:rsidR="003C554B">
              <w:rPr>
                <w:noProof/>
                <w:webHidden/>
              </w:rPr>
            </w:r>
            <w:r w:rsidR="003C554B">
              <w:rPr>
                <w:noProof/>
                <w:webHidden/>
              </w:rPr>
              <w:fldChar w:fldCharType="separate"/>
            </w:r>
            <w:r w:rsidR="003C554B">
              <w:rPr>
                <w:noProof/>
                <w:webHidden/>
              </w:rPr>
              <w:t>42</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06" w:history="1">
            <w:r w:rsidR="003C554B" w:rsidRPr="00D81FF0">
              <w:rPr>
                <w:rStyle w:val="Hipervnculo"/>
                <w:noProof/>
              </w:rPr>
              <w:t>3.5</w:t>
            </w:r>
            <w:r w:rsidR="003C554B">
              <w:rPr>
                <w:rFonts w:eastAsiaTheme="minorEastAsia"/>
                <w:noProof/>
                <w:sz w:val="22"/>
                <w:lang w:eastAsia="es-MX"/>
              </w:rPr>
              <w:tab/>
            </w:r>
            <w:r w:rsidR="003C554B" w:rsidRPr="00D81FF0">
              <w:rPr>
                <w:rStyle w:val="Hipervnculo"/>
                <w:noProof/>
              </w:rPr>
              <w:t>Sistema de detección de la felicidad basado en EEG en tiempo real [28]</w:t>
            </w:r>
            <w:r w:rsidR="003C554B">
              <w:rPr>
                <w:noProof/>
                <w:webHidden/>
              </w:rPr>
              <w:tab/>
            </w:r>
            <w:r w:rsidR="003C554B">
              <w:rPr>
                <w:noProof/>
                <w:webHidden/>
              </w:rPr>
              <w:fldChar w:fldCharType="begin"/>
            </w:r>
            <w:r w:rsidR="003C554B">
              <w:rPr>
                <w:noProof/>
                <w:webHidden/>
              </w:rPr>
              <w:instrText xml:space="preserve"> PAGEREF _Toc486415606 \h </w:instrText>
            </w:r>
            <w:r w:rsidR="003C554B">
              <w:rPr>
                <w:noProof/>
                <w:webHidden/>
              </w:rPr>
            </w:r>
            <w:r w:rsidR="003C554B">
              <w:rPr>
                <w:noProof/>
                <w:webHidden/>
              </w:rPr>
              <w:fldChar w:fldCharType="separate"/>
            </w:r>
            <w:r w:rsidR="003C554B">
              <w:rPr>
                <w:noProof/>
                <w:webHidden/>
              </w:rPr>
              <w:t>43</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07" w:history="1">
            <w:r w:rsidR="003C554B" w:rsidRPr="00D81FF0">
              <w:rPr>
                <w:rStyle w:val="Hipervnculo"/>
                <w:noProof/>
              </w:rPr>
              <w:t>3.6</w:t>
            </w:r>
            <w:r w:rsidR="003C554B">
              <w:rPr>
                <w:rFonts w:eastAsiaTheme="minorEastAsia"/>
                <w:noProof/>
                <w:sz w:val="22"/>
                <w:lang w:eastAsia="es-MX"/>
              </w:rPr>
              <w:tab/>
            </w:r>
            <w:r w:rsidR="003C554B" w:rsidRPr="00D81FF0">
              <w:rPr>
                <w:rStyle w:val="Hipervnculo"/>
                <w:noProof/>
              </w:rPr>
              <w:t>Reconocimiento del estrés usando un auricular EEG de bajo costo [29]</w:t>
            </w:r>
            <w:r w:rsidR="003C554B">
              <w:rPr>
                <w:noProof/>
                <w:webHidden/>
              </w:rPr>
              <w:tab/>
            </w:r>
            <w:r w:rsidR="003C554B">
              <w:rPr>
                <w:noProof/>
                <w:webHidden/>
              </w:rPr>
              <w:fldChar w:fldCharType="begin"/>
            </w:r>
            <w:r w:rsidR="003C554B">
              <w:rPr>
                <w:noProof/>
                <w:webHidden/>
              </w:rPr>
              <w:instrText xml:space="preserve"> PAGEREF _Toc486415607 \h </w:instrText>
            </w:r>
            <w:r w:rsidR="003C554B">
              <w:rPr>
                <w:noProof/>
                <w:webHidden/>
              </w:rPr>
            </w:r>
            <w:r w:rsidR="003C554B">
              <w:rPr>
                <w:noProof/>
                <w:webHidden/>
              </w:rPr>
              <w:fldChar w:fldCharType="separate"/>
            </w:r>
            <w:r w:rsidR="003C554B">
              <w:rPr>
                <w:noProof/>
                <w:webHidden/>
              </w:rPr>
              <w:t>44</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08" w:history="1">
            <w:r w:rsidR="003C554B" w:rsidRPr="00D81FF0">
              <w:rPr>
                <w:rStyle w:val="Hipervnculo"/>
                <w:noProof/>
              </w:rPr>
              <w:t>3.7</w:t>
            </w:r>
            <w:r w:rsidR="003C554B">
              <w:rPr>
                <w:rFonts w:eastAsiaTheme="minorEastAsia"/>
                <w:noProof/>
                <w:sz w:val="22"/>
                <w:lang w:eastAsia="es-MX"/>
              </w:rPr>
              <w:tab/>
            </w:r>
            <w:r w:rsidR="003C554B" w:rsidRPr="00D81FF0">
              <w:rPr>
                <w:rStyle w:val="Hipervnculo"/>
                <w:noProof/>
              </w:rPr>
              <w:t>Señales EEG usando características del dominio del tiempo-frecuencia-DWT y AAN para la clasificación de emociones [30]</w:t>
            </w:r>
            <w:r w:rsidR="003C554B">
              <w:rPr>
                <w:noProof/>
                <w:webHidden/>
              </w:rPr>
              <w:tab/>
            </w:r>
            <w:r w:rsidR="003C554B">
              <w:rPr>
                <w:noProof/>
                <w:webHidden/>
              </w:rPr>
              <w:fldChar w:fldCharType="begin"/>
            </w:r>
            <w:r w:rsidR="003C554B">
              <w:rPr>
                <w:noProof/>
                <w:webHidden/>
              </w:rPr>
              <w:instrText xml:space="preserve"> PAGEREF _Toc486415608 \h </w:instrText>
            </w:r>
            <w:r w:rsidR="003C554B">
              <w:rPr>
                <w:noProof/>
                <w:webHidden/>
              </w:rPr>
            </w:r>
            <w:r w:rsidR="003C554B">
              <w:rPr>
                <w:noProof/>
                <w:webHidden/>
              </w:rPr>
              <w:fldChar w:fldCharType="separate"/>
            </w:r>
            <w:r w:rsidR="003C554B">
              <w:rPr>
                <w:noProof/>
                <w:webHidden/>
              </w:rPr>
              <w:t>45</w:t>
            </w:r>
            <w:r w:rsidR="003C554B">
              <w:rPr>
                <w:noProof/>
                <w:webHidden/>
              </w:rPr>
              <w:fldChar w:fldCharType="end"/>
            </w:r>
          </w:hyperlink>
        </w:p>
        <w:p w:rsidR="003C554B" w:rsidRDefault="00435561">
          <w:pPr>
            <w:pStyle w:val="TDC2"/>
            <w:tabs>
              <w:tab w:val="right" w:leader="dot" w:pos="8828"/>
            </w:tabs>
            <w:rPr>
              <w:rFonts w:eastAsiaTheme="minorEastAsia"/>
              <w:noProof/>
              <w:sz w:val="22"/>
              <w:lang w:eastAsia="es-MX"/>
            </w:rPr>
          </w:pPr>
          <w:hyperlink w:anchor="_Toc486415609" w:history="1">
            <w:r w:rsidR="003C554B" w:rsidRPr="00D81FF0">
              <w:rPr>
                <w:rStyle w:val="Hipervnculo"/>
                <w:noProof/>
              </w:rPr>
              <w:t>Tabla 3.2 Tabla Comparativa del Estado del Arte</w:t>
            </w:r>
            <w:r w:rsidR="003C554B">
              <w:rPr>
                <w:noProof/>
                <w:webHidden/>
              </w:rPr>
              <w:tab/>
            </w:r>
            <w:r w:rsidR="003C554B">
              <w:rPr>
                <w:noProof/>
                <w:webHidden/>
              </w:rPr>
              <w:fldChar w:fldCharType="begin"/>
            </w:r>
            <w:r w:rsidR="003C554B">
              <w:rPr>
                <w:noProof/>
                <w:webHidden/>
              </w:rPr>
              <w:instrText xml:space="preserve"> PAGEREF _Toc486415609 \h </w:instrText>
            </w:r>
            <w:r w:rsidR="003C554B">
              <w:rPr>
                <w:noProof/>
                <w:webHidden/>
              </w:rPr>
            </w:r>
            <w:r w:rsidR="003C554B">
              <w:rPr>
                <w:noProof/>
                <w:webHidden/>
              </w:rPr>
              <w:fldChar w:fldCharType="separate"/>
            </w:r>
            <w:r w:rsidR="003C554B">
              <w:rPr>
                <w:noProof/>
                <w:webHidden/>
              </w:rPr>
              <w:t>46</w:t>
            </w:r>
            <w:r w:rsidR="003C554B">
              <w:rPr>
                <w:noProof/>
                <w:webHidden/>
              </w:rPr>
              <w:fldChar w:fldCharType="end"/>
            </w:r>
          </w:hyperlink>
        </w:p>
        <w:p w:rsidR="003C554B" w:rsidRDefault="00435561">
          <w:pPr>
            <w:pStyle w:val="TDC1"/>
            <w:tabs>
              <w:tab w:val="left" w:pos="1320"/>
              <w:tab w:val="right" w:leader="dot" w:pos="8828"/>
            </w:tabs>
            <w:rPr>
              <w:rFonts w:eastAsiaTheme="minorEastAsia"/>
              <w:noProof/>
              <w:sz w:val="22"/>
              <w:lang w:eastAsia="es-MX"/>
            </w:rPr>
          </w:pPr>
          <w:hyperlink w:anchor="_Toc486415610" w:history="1">
            <w:r w:rsidR="003C554B" w:rsidRPr="00D81FF0">
              <w:rPr>
                <w:rStyle w:val="Hipervnculo"/>
                <w:noProof/>
              </w:rPr>
              <w:t>Capítulo 4</w:t>
            </w:r>
            <w:r w:rsidR="003C554B">
              <w:rPr>
                <w:rFonts w:eastAsiaTheme="minorEastAsia"/>
                <w:noProof/>
                <w:sz w:val="22"/>
                <w:lang w:eastAsia="es-MX"/>
              </w:rPr>
              <w:tab/>
            </w:r>
            <w:r w:rsidR="003C554B" w:rsidRPr="00D81FF0">
              <w:rPr>
                <w:rStyle w:val="Hipervnculo"/>
                <w:noProof/>
              </w:rPr>
              <w:t>Metodología de Solución</w:t>
            </w:r>
            <w:r w:rsidR="003C554B">
              <w:rPr>
                <w:noProof/>
                <w:webHidden/>
              </w:rPr>
              <w:tab/>
            </w:r>
            <w:r w:rsidR="003C554B">
              <w:rPr>
                <w:noProof/>
                <w:webHidden/>
              </w:rPr>
              <w:fldChar w:fldCharType="begin"/>
            </w:r>
            <w:r w:rsidR="003C554B">
              <w:rPr>
                <w:noProof/>
                <w:webHidden/>
              </w:rPr>
              <w:instrText xml:space="preserve"> PAGEREF _Toc486415610 \h </w:instrText>
            </w:r>
            <w:r w:rsidR="003C554B">
              <w:rPr>
                <w:noProof/>
                <w:webHidden/>
              </w:rPr>
            </w:r>
            <w:r w:rsidR="003C554B">
              <w:rPr>
                <w:noProof/>
                <w:webHidden/>
              </w:rPr>
              <w:fldChar w:fldCharType="separate"/>
            </w:r>
            <w:r w:rsidR="003C554B">
              <w:rPr>
                <w:noProof/>
                <w:webHidden/>
              </w:rPr>
              <w:t>49</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11" w:history="1">
            <w:r w:rsidR="003C554B" w:rsidRPr="00D81FF0">
              <w:rPr>
                <w:rStyle w:val="Hipervnculo"/>
                <w:noProof/>
              </w:rPr>
              <w:t>4.1</w:t>
            </w:r>
            <w:r w:rsidR="003C554B">
              <w:rPr>
                <w:rFonts w:eastAsiaTheme="minorEastAsia"/>
                <w:noProof/>
                <w:sz w:val="22"/>
                <w:lang w:eastAsia="es-MX"/>
              </w:rPr>
              <w:tab/>
            </w:r>
            <w:r w:rsidR="003C554B" w:rsidRPr="00D81FF0">
              <w:rPr>
                <w:rStyle w:val="Hipervnculo"/>
                <w:noProof/>
              </w:rPr>
              <w:t>Fase 1. Adquisición de la Señal EEG</w:t>
            </w:r>
            <w:r w:rsidR="003C554B">
              <w:rPr>
                <w:noProof/>
                <w:webHidden/>
              </w:rPr>
              <w:tab/>
            </w:r>
            <w:r w:rsidR="003C554B">
              <w:rPr>
                <w:noProof/>
                <w:webHidden/>
              </w:rPr>
              <w:fldChar w:fldCharType="begin"/>
            </w:r>
            <w:r w:rsidR="003C554B">
              <w:rPr>
                <w:noProof/>
                <w:webHidden/>
              </w:rPr>
              <w:instrText xml:space="preserve"> PAGEREF _Toc486415611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612" w:history="1">
            <w:r w:rsidR="003C554B" w:rsidRPr="00D81FF0">
              <w:rPr>
                <w:rStyle w:val="Hipervnculo"/>
                <w:noProof/>
              </w:rPr>
              <w:t>4.1.1</w:t>
            </w:r>
            <w:r w:rsidR="003C554B">
              <w:rPr>
                <w:rFonts w:eastAsiaTheme="minorEastAsia"/>
                <w:noProof/>
                <w:sz w:val="22"/>
                <w:lang w:eastAsia="es-MX"/>
              </w:rPr>
              <w:tab/>
            </w:r>
            <w:r w:rsidR="003C554B" w:rsidRPr="00D81FF0">
              <w:rPr>
                <w:rStyle w:val="Hipervnculo"/>
                <w:noProof/>
              </w:rPr>
              <w:t>Señal en Bruto</w:t>
            </w:r>
            <w:r w:rsidR="003C554B">
              <w:rPr>
                <w:noProof/>
                <w:webHidden/>
              </w:rPr>
              <w:tab/>
            </w:r>
            <w:r w:rsidR="003C554B">
              <w:rPr>
                <w:noProof/>
                <w:webHidden/>
              </w:rPr>
              <w:fldChar w:fldCharType="begin"/>
            </w:r>
            <w:r w:rsidR="003C554B">
              <w:rPr>
                <w:noProof/>
                <w:webHidden/>
              </w:rPr>
              <w:instrText xml:space="preserve"> PAGEREF _Toc486415612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13" w:history="1">
            <w:r w:rsidR="003C554B" w:rsidRPr="00D81FF0">
              <w:rPr>
                <w:rStyle w:val="Hipervnculo"/>
                <w:noProof/>
              </w:rPr>
              <w:t>4.2</w:t>
            </w:r>
            <w:r w:rsidR="003C554B">
              <w:rPr>
                <w:rFonts w:eastAsiaTheme="minorEastAsia"/>
                <w:noProof/>
                <w:sz w:val="22"/>
                <w:lang w:eastAsia="es-MX"/>
              </w:rPr>
              <w:tab/>
            </w:r>
            <w:r w:rsidR="003C554B" w:rsidRPr="00D81FF0">
              <w:rPr>
                <w:rStyle w:val="Hipervnculo"/>
                <w:noProof/>
              </w:rPr>
              <w:t>Procesamiento de la señal EEG</w:t>
            </w:r>
            <w:r w:rsidR="003C554B">
              <w:rPr>
                <w:noProof/>
                <w:webHidden/>
              </w:rPr>
              <w:tab/>
            </w:r>
            <w:r w:rsidR="003C554B">
              <w:rPr>
                <w:noProof/>
                <w:webHidden/>
              </w:rPr>
              <w:fldChar w:fldCharType="begin"/>
            </w:r>
            <w:r w:rsidR="003C554B">
              <w:rPr>
                <w:noProof/>
                <w:webHidden/>
              </w:rPr>
              <w:instrText xml:space="preserve"> PAGEREF _Toc486415613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14" w:history="1">
            <w:r w:rsidR="003C554B" w:rsidRPr="00D81FF0">
              <w:rPr>
                <w:rStyle w:val="Hipervnculo"/>
                <w:noProof/>
              </w:rPr>
              <w:t>4.3</w:t>
            </w:r>
            <w:r w:rsidR="003C554B">
              <w:rPr>
                <w:rFonts w:eastAsiaTheme="minorEastAsia"/>
                <w:noProof/>
                <w:sz w:val="22"/>
                <w:lang w:eastAsia="es-MX"/>
              </w:rPr>
              <w:tab/>
            </w:r>
            <w:r w:rsidR="003C554B" w:rsidRPr="00D81FF0">
              <w:rPr>
                <w:rStyle w:val="Hipervnculo"/>
                <w:noProof/>
              </w:rPr>
              <w:t>Clasificación</w:t>
            </w:r>
            <w:r w:rsidR="003C554B">
              <w:rPr>
                <w:noProof/>
                <w:webHidden/>
              </w:rPr>
              <w:tab/>
            </w:r>
            <w:r w:rsidR="003C554B">
              <w:rPr>
                <w:noProof/>
                <w:webHidden/>
              </w:rPr>
              <w:fldChar w:fldCharType="begin"/>
            </w:r>
            <w:r w:rsidR="003C554B">
              <w:rPr>
                <w:noProof/>
                <w:webHidden/>
              </w:rPr>
              <w:instrText xml:space="preserve"> PAGEREF _Toc486415614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615" w:history="1">
            <w:r w:rsidR="003C554B" w:rsidRPr="00D81FF0">
              <w:rPr>
                <w:rStyle w:val="Hipervnculo"/>
                <w:noProof/>
              </w:rPr>
              <w:t>4.3.1</w:t>
            </w:r>
            <w:r w:rsidR="003C554B">
              <w:rPr>
                <w:rFonts w:eastAsiaTheme="minorEastAsia"/>
                <w:noProof/>
                <w:sz w:val="22"/>
                <w:lang w:eastAsia="es-MX"/>
              </w:rPr>
              <w:tab/>
            </w:r>
            <w:r w:rsidR="003C554B" w:rsidRPr="00D81FF0">
              <w:rPr>
                <w:rStyle w:val="Hipervnculo"/>
                <w:noProof/>
              </w:rPr>
              <w:t>Entrenamiento</w:t>
            </w:r>
            <w:r w:rsidR="003C554B">
              <w:rPr>
                <w:noProof/>
                <w:webHidden/>
              </w:rPr>
              <w:tab/>
            </w:r>
            <w:r w:rsidR="003C554B">
              <w:rPr>
                <w:noProof/>
                <w:webHidden/>
              </w:rPr>
              <w:fldChar w:fldCharType="begin"/>
            </w:r>
            <w:r w:rsidR="003C554B">
              <w:rPr>
                <w:noProof/>
                <w:webHidden/>
              </w:rPr>
              <w:instrText xml:space="preserve"> PAGEREF _Toc486415615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616" w:history="1">
            <w:r w:rsidR="003C554B" w:rsidRPr="00D81FF0">
              <w:rPr>
                <w:rStyle w:val="Hipervnculo"/>
                <w:noProof/>
              </w:rPr>
              <w:t>4.3.2</w:t>
            </w:r>
            <w:r w:rsidR="003C554B">
              <w:rPr>
                <w:rFonts w:eastAsiaTheme="minorEastAsia"/>
                <w:noProof/>
                <w:sz w:val="22"/>
                <w:lang w:eastAsia="es-MX"/>
              </w:rPr>
              <w:tab/>
            </w:r>
            <w:r w:rsidR="003C554B" w:rsidRPr="00D81FF0">
              <w:rPr>
                <w:rStyle w:val="Hipervnculo"/>
                <w:noProof/>
              </w:rPr>
              <w:t>Clasificación</w:t>
            </w:r>
            <w:r w:rsidR="003C554B">
              <w:rPr>
                <w:noProof/>
                <w:webHidden/>
              </w:rPr>
              <w:tab/>
            </w:r>
            <w:r w:rsidR="003C554B">
              <w:rPr>
                <w:noProof/>
                <w:webHidden/>
              </w:rPr>
              <w:fldChar w:fldCharType="begin"/>
            </w:r>
            <w:r w:rsidR="003C554B">
              <w:rPr>
                <w:noProof/>
                <w:webHidden/>
              </w:rPr>
              <w:instrText xml:space="preserve"> PAGEREF _Toc486415616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435561">
          <w:pPr>
            <w:pStyle w:val="TDC1"/>
            <w:tabs>
              <w:tab w:val="left" w:pos="1320"/>
              <w:tab w:val="right" w:leader="dot" w:pos="8828"/>
            </w:tabs>
            <w:rPr>
              <w:rFonts w:eastAsiaTheme="minorEastAsia"/>
              <w:noProof/>
              <w:sz w:val="22"/>
              <w:lang w:eastAsia="es-MX"/>
            </w:rPr>
          </w:pPr>
          <w:hyperlink w:anchor="_Toc486415617" w:history="1">
            <w:r w:rsidR="003C554B" w:rsidRPr="00D81FF0">
              <w:rPr>
                <w:rStyle w:val="Hipervnculo"/>
                <w:noProof/>
              </w:rPr>
              <w:t>Capítulo 5</w:t>
            </w:r>
            <w:r w:rsidR="003C554B">
              <w:rPr>
                <w:rFonts w:eastAsiaTheme="minorEastAsia"/>
                <w:noProof/>
                <w:sz w:val="22"/>
                <w:lang w:eastAsia="es-MX"/>
              </w:rPr>
              <w:tab/>
            </w:r>
            <w:r w:rsidR="003C554B" w:rsidRPr="00D81FF0">
              <w:rPr>
                <w:rStyle w:val="Hipervnculo"/>
                <w:noProof/>
              </w:rPr>
              <w:t>Diseño e Implementación</w:t>
            </w:r>
            <w:r w:rsidR="003C554B">
              <w:rPr>
                <w:noProof/>
                <w:webHidden/>
              </w:rPr>
              <w:tab/>
            </w:r>
            <w:r w:rsidR="003C554B">
              <w:rPr>
                <w:noProof/>
                <w:webHidden/>
              </w:rPr>
              <w:fldChar w:fldCharType="begin"/>
            </w:r>
            <w:r w:rsidR="003C554B">
              <w:rPr>
                <w:noProof/>
                <w:webHidden/>
              </w:rPr>
              <w:instrText xml:space="preserve"> PAGEREF _Toc486415617 \h </w:instrText>
            </w:r>
            <w:r w:rsidR="003C554B">
              <w:rPr>
                <w:noProof/>
                <w:webHidden/>
              </w:rPr>
            </w:r>
            <w:r w:rsidR="003C554B">
              <w:rPr>
                <w:noProof/>
                <w:webHidden/>
              </w:rPr>
              <w:fldChar w:fldCharType="separate"/>
            </w:r>
            <w:r w:rsidR="003C554B">
              <w:rPr>
                <w:noProof/>
                <w:webHidden/>
              </w:rPr>
              <w:t>56</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18" w:history="1">
            <w:r w:rsidR="003C554B" w:rsidRPr="00D81FF0">
              <w:rPr>
                <w:rStyle w:val="Hipervnculo"/>
                <w:noProof/>
              </w:rPr>
              <w:t>5.1</w:t>
            </w:r>
            <w:r w:rsidR="003C554B">
              <w:rPr>
                <w:rFonts w:eastAsiaTheme="minorEastAsia"/>
                <w:noProof/>
                <w:sz w:val="22"/>
                <w:lang w:eastAsia="es-MX"/>
              </w:rPr>
              <w:tab/>
            </w:r>
            <w:r w:rsidR="003C554B" w:rsidRPr="00D81FF0">
              <w:rPr>
                <w:rStyle w:val="Hipervnculo"/>
                <w:noProof/>
              </w:rPr>
              <w:t>Diseño del Sistema Embebido</w:t>
            </w:r>
            <w:r w:rsidR="003C554B">
              <w:rPr>
                <w:noProof/>
                <w:webHidden/>
              </w:rPr>
              <w:tab/>
            </w:r>
            <w:r w:rsidR="003C554B">
              <w:rPr>
                <w:noProof/>
                <w:webHidden/>
              </w:rPr>
              <w:fldChar w:fldCharType="begin"/>
            </w:r>
            <w:r w:rsidR="003C554B">
              <w:rPr>
                <w:noProof/>
                <w:webHidden/>
              </w:rPr>
              <w:instrText xml:space="preserve"> PAGEREF _Toc486415618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619" w:history="1">
            <w:r w:rsidR="003C554B" w:rsidRPr="00D81FF0">
              <w:rPr>
                <w:rStyle w:val="Hipervnculo"/>
                <w:noProof/>
              </w:rPr>
              <w:t>5.1.1</w:t>
            </w:r>
            <w:r w:rsidR="003C554B">
              <w:rPr>
                <w:rFonts w:eastAsiaTheme="minorEastAsia"/>
                <w:noProof/>
                <w:sz w:val="22"/>
                <w:lang w:eastAsia="es-MX"/>
              </w:rPr>
              <w:tab/>
            </w:r>
            <w:r w:rsidR="003C554B" w:rsidRPr="00D81FF0">
              <w:rPr>
                <w:rStyle w:val="Hipervnculo"/>
                <w:noProof/>
              </w:rPr>
              <w:t>Materiales</w:t>
            </w:r>
            <w:r w:rsidR="003C554B">
              <w:rPr>
                <w:noProof/>
                <w:webHidden/>
              </w:rPr>
              <w:tab/>
            </w:r>
            <w:r w:rsidR="003C554B">
              <w:rPr>
                <w:noProof/>
                <w:webHidden/>
              </w:rPr>
              <w:fldChar w:fldCharType="begin"/>
            </w:r>
            <w:r w:rsidR="003C554B">
              <w:rPr>
                <w:noProof/>
                <w:webHidden/>
              </w:rPr>
              <w:instrText xml:space="preserve"> PAGEREF _Toc486415619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20" w:history="1">
            <w:r w:rsidR="003C554B" w:rsidRPr="00D81FF0">
              <w:rPr>
                <w:rStyle w:val="Hipervnculo"/>
                <w:noProof/>
              </w:rPr>
              <w:t>5.2</w:t>
            </w:r>
            <w:r w:rsidR="003C554B">
              <w:rPr>
                <w:rFonts w:eastAsiaTheme="minorEastAsia"/>
                <w:noProof/>
                <w:sz w:val="22"/>
                <w:lang w:eastAsia="es-MX"/>
              </w:rPr>
              <w:tab/>
            </w:r>
            <w:r w:rsidR="003C554B" w:rsidRPr="00D81FF0">
              <w:rPr>
                <w:rStyle w:val="Hipervnculo"/>
                <w:noProof/>
              </w:rPr>
              <w:t>Arquitectura</w:t>
            </w:r>
            <w:r w:rsidR="003C554B">
              <w:rPr>
                <w:noProof/>
                <w:webHidden/>
              </w:rPr>
              <w:tab/>
            </w:r>
            <w:r w:rsidR="003C554B">
              <w:rPr>
                <w:noProof/>
                <w:webHidden/>
              </w:rPr>
              <w:fldChar w:fldCharType="begin"/>
            </w:r>
            <w:r w:rsidR="003C554B">
              <w:rPr>
                <w:noProof/>
                <w:webHidden/>
              </w:rPr>
              <w:instrText xml:space="preserve"> PAGEREF _Toc486415620 \h </w:instrText>
            </w:r>
            <w:r w:rsidR="003C554B">
              <w:rPr>
                <w:noProof/>
                <w:webHidden/>
              </w:rPr>
            </w:r>
            <w:r w:rsidR="003C554B">
              <w:rPr>
                <w:noProof/>
                <w:webHidden/>
              </w:rPr>
              <w:fldChar w:fldCharType="separate"/>
            </w:r>
            <w:r w:rsidR="003C554B">
              <w:rPr>
                <w:noProof/>
                <w:webHidden/>
              </w:rPr>
              <w:t>58</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621" w:history="1">
            <w:r w:rsidR="003C554B" w:rsidRPr="00D81FF0">
              <w:rPr>
                <w:rStyle w:val="Hipervnculo"/>
                <w:noProof/>
              </w:rPr>
              <w:t>5.2.1</w:t>
            </w:r>
            <w:r w:rsidR="003C554B">
              <w:rPr>
                <w:rFonts w:eastAsiaTheme="minorEastAsia"/>
                <w:noProof/>
                <w:sz w:val="22"/>
                <w:lang w:eastAsia="es-MX"/>
              </w:rPr>
              <w:tab/>
            </w:r>
            <w:r w:rsidR="003C554B" w:rsidRPr="00D81FF0">
              <w:rPr>
                <w:rStyle w:val="Hipervnculo"/>
                <w:noProof/>
              </w:rPr>
              <w:t>Módulo 1. Adquisición de las variables de entorno y procesamiento de la señal EEG</w:t>
            </w:r>
            <w:r w:rsidR="003C554B">
              <w:rPr>
                <w:noProof/>
                <w:webHidden/>
              </w:rPr>
              <w:tab/>
            </w:r>
            <w:r w:rsidR="003C554B">
              <w:rPr>
                <w:noProof/>
                <w:webHidden/>
              </w:rPr>
              <w:fldChar w:fldCharType="begin"/>
            </w:r>
            <w:r w:rsidR="003C554B">
              <w:rPr>
                <w:noProof/>
                <w:webHidden/>
              </w:rPr>
              <w:instrText xml:space="preserve"> PAGEREF _Toc486415621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622" w:history="1">
            <w:r w:rsidR="003C554B" w:rsidRPr="00D81FF0">
              <w:rPr>
                <w:rStyle w:val="Hipervnculo"/>
                <w:noProof/>
              </w:rPr>
              <w:t>5.2.2</w:t>
            </w:r>
            <w:r w:rsidR="003C554B">
              <w:rPr>
                <w:rFonts w:eastAsiaTheme="minorEastAsia"/>
                <w:noProof/>
                <w:sz w:val="22"/>
                <w:lang w:eastAsia="es-MX"/>
              </w:rPr>
              <w:tab/>
            </w:r>
            <w:r w:rsidR="003C554B" w:rsidRPr="00D81FF0">
              <w:rPr>
                <w:rStyle w:val="Hipervnculo"/>
                <w:noProof/>
              </w:rPr>
              <w:t>Módulo 2. Clasificación del estado mental</w:t>
            </w:r>
            <w:r w:rsidR="003C554B">
              <w:rPr>
                <w:noProof/>
                <w:webHidden/>
              </w:rPr>
              <w:tab/>
            </w:r>
            <w:r w:rsidR="003C554B">
              <w:rPr>
                <w:noProof/>
                <w:webHidden/>
              </w:rPr>
              <w:fldChar w:fldCharType="begin"/>
            </w:r>
            <w:r w:rsidR="003C554B">
              <w:rPr>
                <w:noProof/>
                <w:webHidden/>
              </w:rPr>
              <w:instrText xml:space="preserve"> PAGEREF _Toc486415622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435561">
          <w:pPr>
            <w:pStyle w:val="TDC1"/>
            <w:tabs>
              <w:tab w:val="left" w:pos="1320"/>
              <w:tab w:val="right" w:leader="dot" w:pos="8828"/>
            </w:tabs>
            <w:rPr>
              <w:rFonts w:eastAsiaTheme="minorEastAsia"/>
              <w:noProof/>
              <w:sz w:val="22"/>
              <w:lang w:eastAsia="es-MX"/>
            </w:rPr>
          </w:pPr>
          <w:hyperlink w:anchor="_Toc486415623" w:history="1">
            <w:r w:rsidR="003C554B" w:rsidRPr="00D81FF0">
              <w:rPr>
                <w:rStyle w:val="Hipervnculo"/>
                <w:noProof/>
              </w:rPr>
              <w:t>Capítulo 6</w:t>
            </w:r>
            <w:r w:rsidR="003C554B">
              <w:rPr>
                <w:rFonts w:eastAsiaTheme="minorEastAsia"/>
                <w:noProof/>
                <w:sz w:val="22"/>
                <w:lang w:eastAsia="es-MX"/>
              </w:rPr>
              <w:tab/>
            </w:r>
            <w:r w:rsidR="003C554B" w:rsidRPr="00D81FF0">
              <w:rPr>
                <w:rStyle w:val="Hipervnculo"/>
                <w:noProof/>
              </w:rPr>
              <w:t>Pruebas y Resultados</w:t>
            </w:r>
            <w:r w:rsidR="003C554B">
              <w:rPr>
                <w:noProof/>
                <w:webHidden/>
              </w:rPr>
              <w:tab/>
            </w:r>
            <w:r w:rsidR="003C554B">
              <w:rPr>
                <w:noProof/>
                <w:webHidden/>
              </w:rPr>
              <w:fldChar w:fldCharType="begin"/>
            </w:r>
            <w:r w:rsidR="003C554B">
              <w:rPr>
                <w:noProof/>
                <w:webHidden/>
              </w:rPr>
              <w:instrText xml:space="preserve"> PAGEREF _Toc486415623 \h </w:instrText>
            </w:r>
            <w:r w:rsidR="003C554B">
              <w:rPr>
                <w:noProof/>
                <w:webHidden/>
              </w:rPr>
            </w:r>
            <w:r w:rsidR="003C554B">
              <w:rPr>
                <w:noProof/>
                <w:webHidden/>
              </w:rPr>
              <w:fldChar w:fldCharType="separate"/>
            </w:r>
            <w:r w:rsidR="003C554B">
              <w:rPr>
                <w:noProof/>
                <w:webHidden/>
              </w:rPr>
              <w:t>64</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24" w:history="1">
            <w:r w:rsidR="003C554B" w:rsidRPr="00D81FF0">
              <w:rPr>
                <w:rStyle w:val="Hipervnculo"/>
                <w:noProof/>
              </w:rPr>
              <w:t>6.1</w:t>
            </w:r>
            <w:r w:rsidR="003C554B">
              <w:rPr>
                <w:rFonts w:eastAsiaTheme="minorEastAsia"/>
                <w:noProof/>
                <w:sz w:val="22"/>
                <w:lang w:eastAsia="es-MX"/>
              </w:rPr>
              <w:tab/>
            </w:r>
            <w:r w:rsidR="003C554B" w:rsidRPr="00D81FF0">
              <w:rPr>
                <w:rStyle w:val="Hipervnculo"/>
                <w:noProof/>
              </w:rPr>
              <w:t>Descripción de las pruebas</w:t>
            </w:r>
            <w:r w:rsidR="003C554B">
              <w:rPr>
                <w:noProof/>
                <w:webHidden/>
              </w:rPr>
              <w:tab/>
            </w:r>
            <w:r w:rsidR="003C554B">
              <w:rPr>
                <w:noProof/>
                <w:webHidden/>
              </w:rPr>
              <w:fldChar w:fldCharType="begin"/>
            </w:r>
            <w:r w:rsidR="003C554B">
              <w:rPr>
                <w:noProof/>
                <w:webHidden/>
              </w:rPr>
              <w:instrText xml:space="preserve"> PAGEREF _Toc486415624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625" w:history="1">
            <w:r w:rsidR="003C554B" w:rsidRPr="00D81FF0">
              <w:rPr>
                <w:rStyle w:val="Hipervnculo"/>
                <w:noProof/>
              </w:rPr>
              <w:t>6.1.1</w:t>
            </w:r>
            <w:r w:rsidR="003C554B">
              <w:rPr>
                <w:rFonts w:eastAsiaTheme="minorEastAsia"/>
                <w:noProof/>
                <w:sz w:val="22"/>
                <w:lang w:eastAsia="es-MX"/>
              </w:rPr>
              <w:tab/>
            </w:r>
            <w:r w:rsidR="003C554B" w:rsidRPr="00D81FF0">
              <w:rPr>
                <w:rStyle w:val="Hipervnculo"/>
                <w:noProof/>
              </w:rPr>
              <w:t>Protocolo de pruebas para el estado mental de concentración y felicidad</w:t>
            </w:r>
            <w:r w:rsidR="003C554B">
              <w:rPr>
                <w:noProof/>
                <w:webHidden/>
              </w:rPr>
              <w:tab/>
            </w:r>
            <w:r w:rsidR="003C554B">
              <w:rPr>
                <w:noProof/>
                <w:webHidden/>
              </w:rPr>
              <w:fldChar w:fldCharType="begin"/>
            </w:r>
            <w:r w:rsidR="003C554B">
              <w:rPr>
                <w:noProof/>
                <w:webHidden/>
              </w:rPr>
              <w:instrText xml:space="preserve"> PAGEREF _Toc486415625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435561">
          <w:pPr>
            <w:pStyle w:val="TDC2"/>
            <w:tabs>
              <w:tab w:val="left" w:pos="880"/>
              <w:tab w:val="right" w:leader="dot" w:pos="8828"/>
            </w:tabs>
            <w:rPr>
              <w:rFonts w:eastAsiaTheme="minorEastAsia"/>
              <w:noProof/>
              <w:sz w:val="22"/>
              <w:lang w:eastAsia="es-MX"/>
            </w:rPr>
          </w:pPr>
          <w:hyperlink w:anchor="_Toc486415626" w:history="1">
            <w:r w:rsidR="003C554B" w:rsidRPr="00D81FF0">
              <w:rPr>
                <w:rStyle w:val="Hipervnculo"/>
                <w:noProof/>
              </w:rPr>
              <w:t>6.2</w:t>
            </w:r>
            <w:r w:rsidR="003C554B">
              <w:rPr>
                <w:rFonts w:eastAsiaTheme="minorEastAsia"/>
                <w:noProof/>
                <w:sz w:val="22"/>
                <w:lang w:eastAsia="es-MX"/>
              </w:rPr>
              <w:tab/>
            </w:r>
            <w:r w:rsidR="003C554B" w:rsidRPr="00D81FF0">
              <w:rPr>
                <w:rStyle w:val="Hipervnculo"/>
                <w:noProof/>
              </w:rPr>
              <w:t>Resultados</w:t>
            </w:r>
            <w:r w:rsidR="003C554B">
              <w:rPr>
                <w:noProof/>
                <w:webHidden/>
              </w:rPr>
              <w:tab/>
            </w:r>
            <w:r w:rsidR="003C554B">
              <w:rPr>
                <w:noProof/>
                <w:webHidden/>
              </w:rPr>
              <w:fldChar w:fldCharType="begin"/>
            </w:r>
            <w:r w:rsidR="003C554B">
              <w:rPr>
                <w:noProof/>
                <w:webHidden/>
              </w:rPr>
              <w:instrText xml:space="preserve"> PAGEREF _Toc486415626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627" w:history="1">
            <w:r w:rsidR="003C554B" w:rsidRPr="00D81FF0">
              <w:rPr>
                <w:rStyle w:val="Hipervnculo"/>
                <w:noProof/>
              </w:rPr>
              <w:t>6.2.1</w:t>
            </w:r>
            <w:r w:rsidR="003C554B">
              <w:rPr>
                <w:rFonts w:eastAsiaTheme="minorEastAsia"/>
                <w:noProof/>
                <w:sz w:val="22"/>
                <w:lang w:eastAsia="es-MX"/>
              </w:rPr>
              <w:tab/>
            </w:r>
            <w:r w:rsidR="003C554B" w:rsidRPr="00D81FF0">
              <w:rPr>
                <w:rStyle w:val="Hipervnculo"/>
                <w:noProof/>
              </w:rPr>
              <w:t>Resultados de evaluación del entorno</w:t>
            </w:r>
            <w:r w:rsidR="003C554B">
              <w:rPr>
                <w:noProof/>
                <w:webHidden/>
              </w:rPr>
              <w:tab/>
            </w:r>
            <w:r w:rsidR="003C554B">
              <w:rPr>
                <w:noProof/>
                <w:webHidden/>
              </w:rPr>
              <w:fldChar w:fldCharType="begin"/>
            </w:r>
            <w:r w:rsidR="003C554B">
              <w:rPr>
                <w:noProof/>
                <w:webHidden/>
              </w:rPr>
              <w:instrText xml:space="preserve"> PAGEREF _Toc486415627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628" w:history="1">
            <w:r w:rsidR="003C554B" w:rsidRPr="00D81FF0">
              <w:rPr>
                <w:rStyle w:val="Hipervnculo"/>
                <w:noProof/>
              </w:rPr>
              <w:t>6.2.2</w:t>
            </w:r>
            <w:r w:rsidR="003C554B">
              <w:rPr>
                <w:rFonts w:eastAsiaTheme="minorEastAsia"/>
                <w:noProof/>
                <w:sz w:val="22"/>
                <w:lang w:eastAsia="es-MX"/>
              </w:rPr>
              <w:tab/>
            </w:r>
            <w:r w:rsidR="003C554B" w:rsidRPr="00D81FF0">
              <w:rPr>
                <w:rStyle w:val="Hipervnculo"/>
                <w:noProof/>
              </w:rPr>
              <w:t>Resultados de la evaluación del test PANAS</w:t>
            </w:r>
            <w:r w:rsidR="003C554B">
              <w:rPr>
                <w:noProof/>
                <w:webHidden/>
              </w:rPr>
              <w:tab/>
            </w:r>
            <w:r w:rsidR="003C554B">
              <w:rPr>
                <w:noProof/>
                <w:webHidden/>
              </w:rPr>
              <w:fldChar w:fldCharType="begin"/>
            </w:r>
            <w:r w:rsidR="003C554B">
              <w:rPr>
                <w:noProof/>
                <w:webHidden/>
              </w:rPr>
              <w:instrText xml:space="preserve"> PAGEREF _Toc486415628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435561">
          <w:pPr>
            <w:pStyle w:val="TDC3"/>
            <w:tabs>
              <w:tab w:val="left" w:pos="1320"/>
              <w:tab w:val="right" w:leader="dot" w:pos="8828"/>
            </w:tabs>
            <w:rPr>
              <w:rFonts w:eastAsiaTheme="minorEastAsia"/>
              <w:noProof/>
              <w:sz w:val="22"/>
              <w:lang w:eastAsia="es-MX"/>
            </w:rPr>
          </w:pPr>
          <w:hyperlink w:anchor="_Toc486415629" w:history="1">
            <w:r w:rsidR="003C554B" w:rsidRPr="00D81FF0">
              <w:rPr>
                <w:rStyle w:val="Hipervnculo"/>
                <w:noProof/>
              </w:rPr>
              <w:t>6.2.3</w:t>
            </w:r>
            <w:r w:rsidR="003C554B">
              <w:rPr>
                <w:rFonts w:eastAsiaTheme="minorEastAsia"/>
                <w:noProof/>
                <w:sz w:val="22"/>
                <w:lang w:eastAsia="es-MX"/>
              </w:rPr>
              <w:tab/>
            </w:r>
            <w:r w:rsidR="003C554B" w:rsidRPr="00D81FF0">
              <w:rPr>
                <w:rStyle w:val="Hipervnculo"/>
                <w:noProof/>
              </w:rPr>
              <w:t>Evaluación del estado emocional concentración y felicidad</w:t>
            </w:r>
            <w:r w:rsidR="003C554B">
              <w:rPr>
                <w:noProof/>
                <w:webHidden/>
              </w:rPr>
              <w:tab/>
            </w:r>
            <w:r w:rsidR="003C554B">
              <w:rPr>
                <w:noProof/>
                <w:webHidden/>
              </w:rPr>
              <w:fldChar w:fldCharType="begin"/>
            </w:r>
            <w:r w:rsidR="003C554B">
              <w:rPr>
                <w:noProof/>
                <w:webHidden/>
              </w:rPr>
              <w:instrText xml:space="preserve"> PAGEREF _Toc486415629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435561">
          <w:pPr>
            <w:pStyle w:val="TDC1"/>
            <w:tabs>
              <w:tab w:val="left" w:pos="1320"/>
              <w:tab w:val="right" w:leader="dot" w:pos="8828"/>
            </w:tabs>
            <w:rPr>
              <w:rFonts w:eastAsiaTheme="minorEastAsia"/>
              <w:noProof/>
              <w:sz w:val="22"/>
              <w:lang w:eastAsia="es-MX"/>
            </w:rPr>
          </w:pPr>
          <w:hyperlink w:anchor="_Toc486415630" w:history="1">
            <w:r w:rsidR="003C554B" w:rsidRPr="00D81FF0">
              <w:rPr>
                <w:rStyle w:val="Hipervnculo"/>
                <w:noProof/>
              </w:rPr>
              <w:t>Capítulo 7</w:t>
            </w:r>
            <w:r w:rsidR="003C554B">
              <w:rPr>
                <w:rFonts w:eastAsiaTheme="minorEastAsia"/>
                <w:noProof/>
                <w:sz w:val="22"/>
                <w:lang w:eastAsia="es-MX"/>
              </w:rPr>
              <w:tab/>
            </w:r>
            <w:r w:rsidR="003C554B" w:rsidRPr="00D81FF0">
              <w:rPr>
                <w:rStyle w:val="Hipervnculo"/>
                <w:noProof/>
              </w:rPr>
              <w:t>Conclusiones y Trabajos Futuros</w:t>
            </w:r>
            <w:r w:rsidR="003C554B">
              <w:rPr>
                <w:noProof/>
                <w:webHidden/>
              </w:rPr>
              <w:tab/>
            </w:r>
            <w:r w:rsidR="003C554B">
              <w:rPr>
                <w:noProof/>
                <w:webHidden/>
              </w:rPr>
              <w:fldChar w:fldCharType="begin"/>
            </w:r>
            <w:r w:rsidR="003C554B">
              <w:rPr>
                <w:noProof/>
                <w:webHidden/>
              </w:rPr>
              <w:instrText xml:space="preserve"> PAGEREF _Toc486415630 \h </w:instrText>
            </w:r>
            <w:r w:rsidR="003C554B">
              <w:rPr>
                <w:noProof/>
                <w:webHidden/>
              </w:rPr>
            </w:r>
            <w:r w:rsidR="003C554B">
              <w:rPr>
                <w:noProof/>
                <w:webHidden/>
              </w:rPr>
              <w:fldChar w:fldCharType="separate"/>
            </w:r>
            <w:r w:rsidR="003C554B">
              <w:rPr>
                <w:noProof/>
                <w:webHidden/>
              </w:rPr>
              <w:t>76</w:t>
            </w:r>
            <w:r w:rsidR="003C554B">
              <w:rPr>
                <w:noProof/>
                <w:webHidden/>
              </w:rPr>
              <w:fldChar w:fldCharType="end"/>
            </w:r>
          </w:hyperlink>
        </w:p>
        <w:p w:rsidR="003C554B" w:rsidRDefault="00435561">
          <w:pPr>
            <w:pStyle w:val="TDC1"/>
            <w:tabs>
              <w:tab w:val="right" w:leader="dot" w:pos="8828"/>
            </w:tabs>
            <w:rPr>
              <w:rFonts w:eastAsiaTheme="minorEastAsia"/>
              <w:noProof/>
              <w:sz w:val="22"/>
              <w:lang w:eastAsia="es-MX"/>
            </w:rPr>
          </w:pPr>
          <w:hyperlink w:anchor="_Toc486415631" w:history="1">
            <w:r w:rsidR="003C554B" w:rsidRPr="00D81FF0">
              <w:rPr>
                <w:rStyle w:val="Hipervnculo"/>
                <w:noProof/>
                <w:lang w:val="en-US"/>
              </w:rPr>
              <w:t>Referencias</w:t>
            </w:r>
            <w:r w:rsidR="003C554B">
              <w:rPr>
                <w:noProof/>
                <w:webHidden/>
              </w:rPr>
              <w:tab/>
            </w:r>
            <w:r w:rsidR="003C554B">
              <w:rPr>
                <w:noProof/>
                <w:webHidden/>
              </w:rPr>
              <w:fldChar w:fldCharType="begin"/>
            </w:r>
            <w:r w:rsidR="003C554B">
              <w:rPr>
                <w:noProof/>
                <w:webHidden/>
              </w:rPr>
              <w:instrText xml:space="preserve"> PAGEREF _Toc486415631 \h </w:instrText>
            </w:r>
            <w:r w:rsidR="003C554B">
              <w:rPr>
                <w:noProof/>
                <w:webHidden/>
              </w:rPr>
            </w:r>
            <w:r w:rsidR="003C554B">
              <w:rPr>
                <w:noProof/>
                <w:webHidden/>
              </w:rPr>
              <w:fldChar w:fldCharType="separate"/>
            </w:r>
            <w:r w:rsidR="003C554B">
              <w:rPr>
                <w:noProof/>
                <w:webHidden/>
              </w:rPr>
              <w:t>78</w:t>
            </w:r>
            <w:r w:rsidR="003C554B">
              <w:rPr>
                <w:noProof/>
                <w:webHidden/>
              </w:rPr>
              <w:fldChar w:fldCharType="end"/>
            </w:r>
          </w:hyperlink>
        </w:p>
        <w:p w:rsidR="0036397B" w:rsidRDefault="0036397B">
          <w:r>
            <w:rPr>
              <w:b/>
              <w:bCs/>
              <w:lang w:val="es-ES"/>
            </w:rPr>
            <w:fldChar w:fldCharType="end"/>
          </w:r>
        </w:p>
      </w:sdtContent>
    </w:sdt>
    <w:p w:rsidR="0036397B" w:rsidRDefault="0036397B">
      <w:r>
        <w:br w:type="page"/>
      </w:r>
    </w:p>
    <w:bookmarkStart w:id="5" w:name="_Toc486415549" w:displacedByCustomXml="next"/>
    <w:sdt>
      <w:sdtPr>
        <w:rPr>
          <w:lang w:val="es-ES"/>
        </w:rPr>
        <w:id w:val="447751109"/>
        <w:docPartObj>
          <w:docPartGallery w:val="Bibliographies"/>
          <w:docPartUnique/>
        </w:docPartObj>
      </w:sdtPr>
      <w:sdtEndPr>
        <w:rPr>
          <w:lang w:val="es-MX"/>
        </w:rPr>
      </w:sdtEndPr>
      <w:sdtContent>
        <w:p w:rsidR="00811DC1" w:rsidRPr="007F5DEA" w:rsidRDefault="004370EC" w:rsidP="007F5DEA">
          <w:pPr>
            <w:pStyle w:val="Ttulo1"/>
            <w:numPr>
              <w:ilvl w:val="0"/>
              <w:numId w:val="0"/>
            </w:numPr>
            <w:ind w:left="432" w:hanging="432"/>
            <w:rPr>
              <w:rFonts w:asciiTheme="minorHAnsi" w:eastAsiaTheme="minorHAnsi" w:hAnsiTheme="minorHAnsi" w:cstheme="minorBidi"/>
              <w:color w:val="auto"/>
              <w:sz w:val="22"/>
              <w:szCs w:val="22"/>
            </w:rPr>
          </w:pPr>
          <w:r>
            <w:rPr>
              <w:lang w:val="es-ES"/>
            </w:rPr>
            <w:t>Índice de Figuras</w:t>
          </w:r>
        </w:p>
      </w:sdtContent>
    </w:sdt>
    <w:bookmarkEnd w:id="5" w:displacedByCustomXml="prev"/>
    <w:p w:rsidR="003C554B" w:rsidRDefault="0036397B">
      <w:pPr>
        <w:pStyle w:val="Tabladeilustraciones"/>
        <w:tabs>
          <w:tab w:val="right" w:leader="dot" w:pos="8828"/>
        </w:tabs>
        <w:rPr>
          <w:rFonts w:eastAsiaTheme="minorEastAsia"/>
          <w:noProof/>
          <w:sz w:val="22"/>
          <w:lang w:eastAsia="es-MX"/>
        </w:rPr>
      </w:pPr>
      <w:r>
        <w:fldChar w:fldCharType="begin"/>
      </w:r>
      <w:r>
        <w:instrText xml:space="preserve"> TOC \h \z \c "Figura" </w:instrText>
      </w:r>
      <w:r>
        <w:fldChar w:fldCharType="separate"/>
      </w:r>
      <w:hyperlink w:anchor="_Toc486415507" w:history="1">
        <w:r w:rsidR="003C554B" w:rsidRPr="00650CB7">
          <w:rPr>
            <w:rStyle w:val="Hipervnculo"/>
            <w:noProof/>
          </w:rPr>
          <w:t>Figura 2.1 Anatomía del encéfalo humano [7].</w:t>
        </w:r>
        <w:r w:rsidR="003C554B">
          <w:rPr>
            <w:noProof/>
            <w:webHidden/>
          </w:rPr>
          <w:tab/>
        </w:r>
        <w:r w:rsidR="003C554B">
          <w:rPr>
            <w:noProof/>
            <w:webHidden/>
          </w:rPr>
          <w:fldChar w:fldCharType="begin"/>
        </w:r>
        <w:r w:rsidR="003C554B">
          <w:rPr>
            <w:noProof/>
            <w:webHidden/>
          </w:rPr>
          <w:instrText xml:space="preserve"> PAGEREF _Toc486415507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08" w:history="1">
        <w:r w:rsidR="003C554B" w:rsidRPr="00650CB7">
          <w:rPr>
            <w:rStyle w:val="Hipervnculo"/>
            <w:noProof/>
          </w:rPr>
          <w:t>Figura 2.2 Tipos de Ondas Cerebrales [7].</w:t>
        </w:r>
        <w:r w:rsidR="003C554B">
          <w:rPr>
            <w:noProof/>
            <w:webHidden/>
          </w:rPr>
          <w:tab/>
        </w:r>
        <w:r w:rsidR="003C554B">
          <w:rPr>
            <w:noProof/>
            <w:webHidden/>
          </w:rPr>
          <w:fldChar w:fldCharType="begin"/>
        </w:r>
        <w:r w:rsidR="003C554B">
          <w:rPr>
            <w:noProof/>
            <w:webHidden/>
          </w:rPr>
          <w:instrText xml:space="preserve"> PAGEREF _Toc486415508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09" w:history="1">
        <w:r w:rsidR="003C554B" w:rsidRPr="00650CB7">
          <w:rPr>
            <w:rStyle w:val="Hipervnculo"/>
            <w:noProof/>
          </w:rPr>
          <w:t>Figura 2.3 Esquema general de un sistema BCI [10].</w:t>
        </w:r>
        <w:r w:rsidR="003C554B">
          <w:rPr>
            <w:noProof/>
            <w:webHidden/>
          </w:rPr>
          <w:tab/>
        </w:r>
        <w:r w:rsidR="003C554B">
          <w:rPr>
            <w:noProof/>
            <w:webHidden/>
          </w:rPr>
          <w:fldChar w:fldCharType="begin"/>
        </w:r>
        <w:r w:rsidR="003C554B">
          <w:rPr>
            <w:noProof/>
            <w:webHidden/>
          </w:rPr>
          <w:instrText xml:space="preserve"> PAGEREF _Toc486415509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10" w:history="1">
        <w:r w:rsidR="003C554B" w:rsidRPr="00650CB7">
          <w:rPr>
            <w:rStyle w:val="Hipervnculo"/>
            <w:noProof/>
          </w:rPr>
          <w:t>Figura 2.4. Posicionamiento de los electrodos [11].</w:t>
        </w:r>
        <w:r w:rsidR="003C554B">
          <w:rPr>
            <w:noProof/>
            <w:webHidden/>
          </w:rPr>
          <w:tab/>
        </w:r>
        <w:r w:rsidR="003C554B">
          <w:rPr>
            <w:noProof/>
            <w:webHidden/>
          </w:rPr>
          <w:fldChar w:fldCharType="begin"/>
        </w:r>
        <w:r w:rsidR="003C554B">
          <w:rPr>
            <w:noProof/>
            <w:webHidden/>
          </w:rPr>
          <w:instrText xml:space="preserve"> PAGEREF _Toc486415510 \h </w:instrText>
        </w:r>
        <w:r w:rsidR="003C554B">
          <w:rPr>
            <w:noProof/>
            <w:webHidden/>
          </w:rPr>
        </w:r>
        <w:r w:rsidR="003C554B">
          <w:rPr>
            <w:noProof/>
            <w:webHidden/>
          </w:rPr>
          <w:fldChar w:fldCharType="separate"/>
        </w:r>
        <w:r w:rsidR="003C554B">
          <w:rPr>
            <w:noProof/>
            <w:webHidden/>
          </w:rPr>
          <w:t>24</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11" w:history="1">
        <w:r w:rsidR="003C554B" w:rsidRPr="00650CB7">
          <w:rPr>
            <w:rStyle w:val="Hipervnculo"/>
            <w:noProof/>
          </w:rPr>
          <w:t>Figura 2.5 Posicionamiento de los electrodos (Vista Completa) [11]</w:t>
        </w:r>
        <w:r w:rsidR="003C554B">
          <w:rPr>
            <w:noProof/>
            <w:webHidden/>
          </w:rPr>
          <w:tab/>
        </w:r>
        <w:r w:rsidR="003C554B">
          <w:rPr>
            <w:noProof/>
            <w:webHidden/>
          </w:rPr>
          <w:fldChar w:fldCharType="begin"/>
        </w:r>
        <w:r w:rsidR="003C554B">
          <w:rPr>
            <w:noProof/>
            <w:webHidden/>
          </w:rPr>
          <w:instrText xml:space="preserve"> PAGEREF _Toc486415511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12" w:history="1">
        <w:r w:rsidR="003C554B" w:rsidRPr="00650CB7">
          <w:rPr>
            <w:rStyle w:val="Hipervnculo"/>
            <w:noProof/>
          </w:rPr>
          <w:t>Figura 2.6 Emotiv EPOC [12].</w:t>
        </w:r>
        <w:r w:rsidR="003C554B">
          <w:rPr>
            <w:noProof/>
            <w:webHidden/>
          </w:rPr>
          <w:tab/>
        </w:r>
        <w:r w:rsidR="003C554B">
          <w:rPr>
            <w:noProof/>
            <w:webHidden/>
          </w:rPr>
          <w:fldChar w:fldCharType="begin"/>
        </w:r>
        <w:r w:rsidR="003C554B">
          <w:rPr>
            <w:noProof/>
            <w:webHidden/>
          </w:rPr>
          <w:instrText xml:space="preserve"> PAGEREF _Toc486415512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13" w:history="1">
        <w:r w:rsidR="003C554B" w:rsidRPr="00650CB7">
          <w:rPr>
            <w:rStyle w:val="Hipervnculo"/>
            <w:noProof/>
          </w:rPr>
          <w:t>Figura 2.7 Diagrama de bloques de un sistema embebido [13].</w:t>
        </w:r>
        <w:r w:rsidR="003C554B">
          <w:rPr>
            <w:noProof/>
            <w:webHidden/>
          </w:rPr>
          <w:tab/>
        </w:r>
        <w:r w:rsidR="003C554B">
          <w:rPr>
            <w:noProof/>
            <w:webHidden/>
          </w:rPr>
          <w:fldChar w:fldCharType="begin"/>
        </w:r>
        <w:r w:rsidR="003C554B">
          <w:rPr>
            <w:noProof/>
            <w:webHidden/>
          </w:rPr>
          <w:instrText xml:space="preserve"> PAGEREF _Toc486415513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14" w:history="1">
        <w:r w:rsidR="003C554B" w:rsidRPr="00650CB7">
          <w:rPr>
            <w:rStyle w:val="Hipervnculo"/>
            <w:noProof/>
          </w:rPr>
          <w:t>Figura 2.8 Raspberry Pi.</w:t>
        </w:r>
        <w:r w:rsidR="003C554B">
          <w:rPr>
            <w:noProof/>
            <w:webHidden/>
          </w:rPr>
          <w:tab/>
        </w:r>
        <w:r w:rsidR="003C554B">
          <w:rPr>
            <w:noProof/>
            <w:webHidden/>
          </w:rPr>
          <w:fldChar w:fldCharType="begin"/>
        </w:r>
        <w:r w:rsidR="003C554B">
          <w:rPr>
            <w:noProof/>
            <w:webHidden/>
          </w:rPr>
          <w:instrText xml:space="preserve"> PAGEREF _Toc486415514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15" w:history="1">
        <w:r w:rsidR="003C554B" w:rsidRPr="00650CB7">
          <w:rPr>
            <w:rStyle w:val="Hipervnculo"/>
            <w:noProof/>
          </w:rPr>
          <w:t>Figura 2.9 Arduino UNO.</w:t>
        </w:r>
        <w:r w:rsidR="003C554B">
          <w:rPr>
            <w:noProof/>
            <w:webHidden/>
          </w:rPr>
          <w:tab/>
        </w:r>
        <w:r w:rsidR="003C554B">
          <w:rPr>
            <w:noProof/>
            <w:webHidden/>
          </w:rPr>
          <w:fldChar w:fldCharType="begin"/>
        </w:r>
        <w:r w:rsidR="003C554B">
          <w:rPr>
            <w:noProof/>
            <w:webHidden/>
          </w:rPr>
          <w:instrText xml:space="preserve"> PAGEREF _Toc486415515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16" w:history="1">
        <w:r w:rsidR="003C554B" w:rsidRPr="00650CB7">
          <w:rPr>
            <w:rStyle w:val="Hipervnculo"/>
            <w:noProof/>
          </w:rPr>
          <w:t>Figura 2.10 Respuesta a la frecuencia de cuatro tipos de filtros [15].</w:t>
        </w:r>
        <w:r w:rsidR="003C554B">
          <w:rPr>
            <w:noProof/>
            <w:webHidden/>
          </w:rPr>
          <w:tab/>
        </w:r>
        <w:r w:rsidR="003C554B">
          <w:rPr>
            <w:noProof/>
            <w:webHidden/>
          </w:rPr>
          <w:fldChar w:fldCharType="begin"/>
        </w:r>
        <w:r w:rsidR="003C554B">
          <w:rPr>
            <w:noProof/>
            <w:webHidden/>
          </w:rPr>
          <w:instrText xml:space="preserve"> PAGEREF _Toc486415516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17" w:history="1">
        <w:r w:rsidR="003C554B" w:rsidRPr="00650CB7">
          <w:rPr>
            <w:rStyle w:val="Hipervnculo"/>
            <w:noProof/>
          </w:rPr>
          <w:t>Figura 2.11 La frontera de decisión debe estar tan lejos como sea posible de los datos se ambas clases [21].</w:t>
        </w:r>
        <w:r w:rsidR="003C554B">
          <w:rPr>
            <w:noProof/>
            <w:webHidden/>
          </w:rPr>
          <w:tab/>
        </w:r>
        <w:r w:rsidR="003C554B">
          <w:rPr>
            <w:noProof/>
            <w:webHidden/>
          </w:rPr>
          <w:fldChar w:fldCharType="begin"/>
        </w:r>
        <w:r w:rsidR="003C554B">
          <w:rPr>
            <w:noProof/>
            <w:webHidden/>
          </w:rPr>
          <w:instrText xml:space="preserve"> PAGEREF _Toc486415517 \h </w:instrText>
        </w:r>
        <w:r w:rsidR="003C554B">
          <w:rPr>
            <w:noProof/>
            <w:webHidden/>
          </w:rPr>
        </w:r>
        <w:r w:rsidR="003C554B">
          <w:rPr>
            <w:noProof/>
            <w:webHidden/>
          </w:rPr>
          <w:fldChar w:fldCharType="separate"/>
        </w:r>
        <w:r w:rsidR="003C554B">
          <w:rPr>
            <w:noProof/>
            <w:webHidden/>
          </w:rPr>
          <w:t>33</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18" w:history="1">
        <w:r w:rsidR="003C554B" w:rsidRPr="00650CB7">
          <w:rPr>
            <w:rStyle w:val="Hipervnculo"/>
            <w:noProof/>
          </w:rPr>
          <w:t>Figura 2.12 Caso Linealmente Separable.</w:t>
        </w:r>
        <w:r w:rsidR="003C554B">
          <w:rPr>
            <w:noProof/>
            <w:webHidden/>
          </w:rPr>
          <w:tab/>
        </w:r>
        <w:r w:rsidR="003C554B">
          <w:rPr>
            <w:noProof/>
            <w:webHidden/>
          </w:rPr>
          <w:fldChar w:fldCharType="begin"/>
        </w:r>
        <w:r w:rsidR="003C554B">
          <w:rPr>
            <w:noProof/>
            <w:webHidden/>
          </w:rPr>
          <w:instrText xml:space="preserve"> PAGEREF _Toc486415518 \h </w:instrText>
        </w:r>
        <w:r w:rsidR="003C554B">
          <w:rPr>
            <w:noProof/>
            <w:webHidden/>
          </w:rPr>
        </w:r>
        <w:r w:rsidR="003C554B">
          <w:rPr>
            <w:noProof/>
            <w:webHidden/>
          </w:rPr>
          <w:fldChar w:fldCharType="separate"/>
        </w:r>
        <w:r w:rsidR="003C554B">
          <w:rPr>
            <w:noProof/>
            <w:webHidden/>
          </w:rPr>
          <w:t>34</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19" w:history="1">
        <w:r w:rsidR="003C554B" w:rsidRPr="00650CB7">
          <w:rPr>
            <w:rStyle w:val="Hipervnculo"/>
            <w:noProof/>
          </w:rPr>
          <w:t>Figura 2.13 Caso linealmente no separable.</w:t>
        </w:r>
        <w:r w:rsidR="003C554B">
          <w:rPr>
            <w:noProof/>
            <w:webHidden/>
          </w:rPr>
          <w:tab/>
        </w:r>
        <w:r w:rsidR="003C554B">
          <w:rPr>
            <w:noProof/>
            <w:webHidden/>
          </w:rPr>
          <w:fldChar w:fldCharType="begin"/>
        </w:r>
        <w:r w:rsidR="003C554B">
          <w:rPr>
            <w:noProof/>
            <w:webHidden/>
          </w:rPr>
          <w:instrText xml:space="preserve"> PAGEREF _Toc486415519 \h </w:instrText>
        </w:r>
        <w:r w:rsidR="003C554B">
          <w:rPr>
            <w:noProof/>
            <w:webHidden/>
          </w:rPr>
        </w:r>
        <w:r w:rsidR="003C554B">
          <w:rPr>
            <w:noProof/>
            <w:webHidden/>
          </w:rPr>
          <w:fldChar w:fldCharType="separate"/>
        </w:r>
        <w:r w:rsidR="003C554B">
          <w:rPr>
            <w:noProof/>
            <w:webHidden/>
          </w:rPr>
          <w:t>35</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20" w:history="1">
        <w:r w:rsidR="003C554B" w:rsidRPr="00650CB7">
          <w:rPr>
            <w:rStyle w:val="Hipervnculo"/>
            <w:noProof/>
          </w:rPr>
          <w:t xml:space="preserve">Figura 2.14 Aparición del parámetro de error </w:t>
        </w:r>
        <m:oMath>
          <m:r>
            <w:rPr>
              <w:rStyle w:val="Hipervnculo"/>
              <w:rFonts w:ascii="Cambria Math" w:hAnsi="Cambria Math"/>
              <w:noProof/>
            </w:rPr>
            <m:t>ξi</m:t>
          </m:r>
        </m:oMath>
        <w:r w:rsidR="003C554B" w:rsidRPr="00650CB7">
          <w:rPr>
            <w:rStyle w:val="Hipervnculo"/>
            <w:noProof/>
          </w:rPr>
          <w:t xml:space="preserve"> en el error de clasificación.</w:t>
        </w:r>
        <w:r w:rsidR="003C554B">
          <w:rPr>
            <w:noProof/>
            <w:webHidden/>
          </w:rPr>
          <w:tab/>
        </w:r>
        <w:r w:rsidR="003C554B">
          <w:rPr>
            <w:noProof/>
            <w:webHidden/>
          </w:rPr>
          <w:fldChar w:fldCharType="begin"/>
        </w:r>
        <w:r w:rsidR="003C554B">
          <w:rPr>
            <w:noProof/>
            <w:webHidden/>
          </w:rPr>
          <w:instrText xml:space="preserve"> PAGEREF _Toc486415520 \h </w:instrText>
        </w:r>
        <w:r w:rsidR="003C554B">
          <w:rPr>
            <w:noProof/>
            <w:webHidden/>
          </w:rPr>
        </w:r>
        <w:r w:rsidR="003C554B">
          <w:rPr>
            <w:noProof/>
            <w:webHidden/>
          </w:rPr>
          <w:fldChar w:fldCharType="separate"/>
        </w:r>
        <w:r w:rsidR="003C554B">
          <w:rPr>
            <w:noProof/>
            <w:webHidden/>
          </w:rPr>
          <w:t>36</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21" w:history="1">
        <w:r w:rsidR="003C554B" w:rsidRPr="00650CB7">
          <w:rPr>
            <w:rStyle w:val="Hipervnculo"/>
            <w:noProof/>
          </w:rPr>
          <w:t>Figura 3.1 Proceso de clasificación de las emociones.</w:t>
        </w:r>
        <w:r w:rsidR="003C554B">
          <w:rPr>
            <w:noProof/>
            <w:webHidden/>
          </w:rPr>
          <w:tab/>
        </w:r>
        <w:r w:rsidR="003C554B">
          <w:rPr>
            <w:noProof/>
            <w:webHidden/>
          </w:rPr>
          <w:fldChar w:fldCharType="begin"/>
        </w:r>
        <w:r w:rsidR="003C554B">
          <w:rPr>
            <w:noProof/>
            <w:webHidden/>
          </w:rPr>
          <w:instrText xml:space="preserve"> PAGEREF _Toc486415521 \h </w:instrText>
        </w:r>
        <w:r w:rsidR="003C554B">
          <w:rPr>
            <w:noProof/>
            <w:webHidden/>
          </w:rPr>
        </w:r>
        <w:r w:rsidR="003C554B">
          <w:rPr>
            <w:noProof/>
            <w:webHidden/>
          </w:rPr>
          <w:fldChar w:fldCharType="separate"/>
        </w:r>
        <w:r w:rsidR="003C554B">
          <w:rPr>
            <w:noProof/>
            <w:webHidden/>
          </w:rPr>
          <w:t>43</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22" w:history="1">
        <w:r w:rsidR="003C554B" w:rsidRPr="00650CB7">
          <w:rPr>
            <w:rStyle w:val="Hipervnculo"/>
            <w:noProof/>
          </w:rPr>
          <w:t>Figura 4.1 Metodología de Solución.</w:t>
        </w:r>
        <w:r w:rsidR="003C554B">
          <w:rPr>
            <w:noProof/>
            <w:webHidden/>
          </w:rPr>
          <w:tab/>
        </w:r>
        <w:r w:rsidR="003C554B">
          <w:rPr>
            <w:noProof/>
            <w:webHidden/>
          </w:rPr>
          <w:fldChar w:fldCharType="begin"/>
        </w:r>
        <w:r w:rsidR="003C554B">
          <w:rPr>
            <w:noProof/>
            <w:webHidden/>
          </w:rPr>
          <w:instrText xml:space="preserve"> PAGEREF _Toc486415522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23" w:history="1">
        <w:r w:rsidR="003C554B" w:rsidRPr="00650CB7">
          <w:rPr>
            <w:rStyle w:val="Hipervnculo"/>
            <w:noProof/>
          </w:rPr>
          <w:t>Figura 4.2 Fase 1. Adquisición de la señal EEG.</w:t>
        </w:r>
        <w:r w:rsidR="003C554B">
          <w:rPr>
            <w:noProof/>
            <w:webHidden/>
          </w:rPr>
          <w:tab/>
        </w:r>
        <w:r w:rsidR="003C554B">
          <w:rPr>
            <w:noProof/>
            <w:webHidden/>
          </w:rPr>
          <w:fldChar w:fldCharType="begin"/>
        </w:r>
        <w:r w:rsidR="003C554B">
          <w:rPr>
            <w:noProof/>
            <w:webHidden/>
          </w:rPr>
          <w:instrText xml:space="preserve"> PAGEREF _Toc486415523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24" w:history="1">
        <w:r w:rsidR="003C554B" w:rsidRPr="00650CB7">
          <w:rPr>
            <w:rStyle w:val="Hipervnculo"/>
            <w:noProof/>
          </w:rPr>
          <w:t>Figura 4.3 Fase 2. Procesamiento de la señal EEG.</w:t>
        </w:r>
        <w:r w:rsidR="003C554B">
          <w:rPr>
            <w:noProof/>
            <w:webHidden/>
          </w:rPr>
          <w:tab/>
        </w:r>
        <w:r w:rsidR="003C554B">
          <w:rPr>
            <w:noProof/>
            <w:webHidden/>
          </w:rPr>
          <w:fldChar w:fldCharType="begin"/>
        </w:r>
        <w:r w:rsidR="003C554B">
          <w:rPr>
            <w:noProof/>
            <w:webHidden/>
          </w:rPr>
          <w:instrText xml:space="preserve"> PAGEREF _Toc486415524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25" w:history="1">
        <w:r w:rsidR="003C554B" w:rsidRPr="00650CB7">
          <w:rPr>
            <w:rStyle w:val="Hipervnculo"/>
            <w:noProof/>
          </w:rPr>
          <w:t>Figura 4.4 Procesamiento de la señal EEG.</w:t>
        </w:r>
        <w:r w:rsidR="003C554B">
          <w:rPr>
            <w:noProof/>
            <w:webHidden/>
          </w:rPr>
          <w:tab/>
        </w:r>
        <w:r w:rsidR="003C554B">
          <w:rPr>
            <w:noProof/>
            <w:webHidden/>
          </w:rPr>
          <w:fldChar w:fldCharType="begin"/>
        </w:r>
        <w:r w:rsidR="003C554B">
          <w:rPr>
            <w:noProof/>
            <w:webHidden/>
          </w:rPr>
          <w:instrText xml:space="preserve"> PAGEREF _Toc486415525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26" w:history="1">
        <w:r w:rsidR="003C554B" w:rsidRPr="00650CB7">
          <w:rPr>
            <w:rStyle w:val="Hipervnculo"/>
            <w:noProof/>
          </w:rPr>
          <w:t>Figura 4.5 Etiquetado de las señales EEG.</w:t>
        </w:r>
        <w:r w:rsidR="003C554B">
          <w:rPr>
            <w:noProof/>
            <w:webHidden/>
          </w:rPr>
          <w:tab/>
        </w:r>
        <w:r w:rsidR="003C554B">
          <w:rPr>
            <w:noProof/>
            <w:webHidden/>
          </w:rPr>
          <w:fldChar w:fldCharType="begin"/>
        </w:r>
        <w:r w:rsidR="003C554B">
          <w:rPr>
            <w:noProof/>
            <w:webHidden/>
          </w:rPr>
          <w:instrText xml:space="preserve"> PAGEREF _Toc486415526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27" w:history="1">
        <w:r w:rsidR="003C554B" w:rsidRPr="00650CB7">
          <w:rPr>
            <w:rStyle w:val="Hipervnculo"/>
            <w:noProof/>
          </w:rPr>
          <w:t>Figura 4.6 Etiquetando las señales EEG de Concentración.</w:t>
        </w:r>
        <w:r w:rsidR="003C554B">
          <w:rPr>
            <w:noProof/>
            <w:webHidden/>
          </w:rPr>
          <w:tab/>
        </w:r>
        <w:r w:rsidR="003C554B">
          <w:rPr>
            <w:noProof/>
            <w:webHidden/>
          </w:rPr>
          <w:fldChar w:fldCharType="begin"/>
        </w:r>
        <w:r w:rsidR="003C554B">
          <w:rPr>
            <w:noProof/>
            <w:webHidden/>
          </w:rPr>
          <w:instrText xml:space="preserve"> PAGEREF _Toc486415527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28" w:history="1">
        <w:r w:rsidR="003C554B" w:rsidRPr="00650CB7">
          <w:rPr>
            <w:rStyle w:val="Hipervnculo"/>
            <w:noProof/>
          </w:rPr>
          <w:t>Figura 4.7 Etiquetando las señales EEG de Felicidad.</w:t>
        </w:r>
        <w:r w:rsidR="003C554B">
          <w:rPr>
            <w:noProof/>
            <w:webHidden/>
          </w:rPr>
          <w:tab/>
        </w:r>
        <w:r w:rsidR="003C554B">
          <w:rPr>
            <w:noProof/>
            <w:webHidden/>
          </w:rPr>
          <w:fldChar w:fldCharType="begin"/>
        </w:r>
        <w:r w:rsidR="003C554B">
          <w:rPr>
            <w:noProof/>
            <w:webHidden/>
          </w:rPr>
          <w:instrText xml:space="preserve"> PAGEREF _Toc486415528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29" w:history="1">
        <w:r w:rsidR="003C554B" w:rsidRPr="00650CB7">
          <w:rPr>
            <w:rStyle w:val="Hipervnculo"/>
            <w:noProof/>
          </w:rPr>
          <w:t>Figura 4.8 Diagrama del módulo de clasificación.</w:t>
        </w:r>
        <w:r w:rsidR="003C554B">
          <w:rPr>
            <w:noProof/>
            <w:webHidden/>
          </w:rPr>
          <w:tab/>
        </w:r>
        <w:r w:rsidR="003C554B">
          <w:rPr>
            <w:noProof/>
            <w:webHidden/>
          </w:rPr>
          <w:fldChar w:fldCharType="begin"/>
        </w:r>
        <w:r w:rsidR="003C554B">
          <w:rPr>
            <w:noProof/>
            <w:webHidden/>
          </w:rPr>
          <w:instrText xml:space="preserve"> PAGEREF _Toc486415529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30" w:history="1">
        <w:r w:rsidR="003C554B" w:rsidRPr="00650CB7">
          <w:rPr>
            <w:rStyle w:val="Hipervnculo"/>
            <w:noProof/>
          </w:rPr>
          <w:t>Figura 4.9 Resultado de clasificación para el estado mental concentración.</w:t>
        </w:r>
        <w:r w:rsidR="003C554B">
          <w:rPr>
            <w:noProof/>
            <w:webHidden/>
          </w:rPr>
          <w:tab/>
        </w:r>
        <w:r w:rsidR="003C554B">
          <w:rPr>
            <w:noProof/>
            <w:webHidden/>
          </w:rPr>
          <w:fldChar w:fldCharType="begin"/>
        </w:r>
        <w:r w:rsidR="003C554B">
          <w:rPr>
            <w:noProof/>
            <w:webHidden/>
          </w:rPr>
          <w:instrText xml:space="preserve"> PAGEREF _Toc486415530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31" w:history="1">
        <w:r w:rsidR="003C554B" w:rsidRPr="00650CB7">
          <w:rPr>
            <w:rStyle w:val="Hipervnculo"/>
            <w:noProof/>
          </w:rPr>
          <w:t>Figura 4.10 Resultado de clasificación para el estado mental felicidad.</w:t>
        </w:r>
        <w:r w:rsidR="003C554B">
          <w:rPr>
            <w:noProof/>
            <w:webHidden/>
          </w:rPr>
          <w:tab/>
        </w:r>
        <w:r w:rsidR="003C554B">
          <w:rPr>
            <w:noProof/>
            <w:webHidden/>
          </w:rPr>
          <w:fldChar w:fldCharType="begin"/>
        </w:r>
        <w:r w:rsidR="003C554B">
          <w:rPr>
            <w:noProof/>
            <w:webHidden/>
          </w:rPr>
          <w:instrText xml:space="preserve"> PAGEREF _Toc486415531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32" w:history="1">
        <w:r w:rsidR="003C554B" w:rsidRPr="00650CB7">
          <w:rPr>
            <w:rStyle w:val="Hipervnculo"/>
            <w:noProof/>
          </w:rPr>
          <w:t>Figura 4.11 Pantalla de LCD muestra las variables de entorno.</w:t>
        </w:r>
        <w:r w:rsidR="003C554B">
          <w:rPr>
            <w:noProof/>
            <w:webHidden/>
          </w:rPr>
          <w:tab/>
        </w:r>
        <w:r w:rsidR="003C554B">
          <w:rPr>
            <w:noProof/>
            <w:webHidden/>
          </w:rPr>
          <w:fldChar w:fldCharType="begin"/>
        </w:r>
        <w:r w:rsidR="003C554B">
          <w:rPr>
            <w:noProof/>
            <w:webHidden/>
          </w:rPr>
          <w:instrText xml:space="preserve"> PAGEREF _Toc486415532 \h </w:instrText>
        </w:r>
        <w:r w:rsidR="003C554B">
          <w:rPr>
            <w:noProof/>
            <w:webHidden/>
          </w:rPr>
        </w:r>
        <w:r w:rsidR="003C554B">
          <w:rPr>
            <w:noProof/>
            <w:webHidden/>
          </w:rPr>
          <w:fldChar w:fldCharType="separate"/>
        </w:r>
        <w:r w:rsidR="003C554B">
          <w:rPr>
            <w:noProof/>
            <w:webHidden/>
          </w:rPr>
          <w:t>55</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33" w:history="1">
        <w:r w:rsidR="003C554B" w:rsidRPr="00650CB7">
          <w:rPr>
            <w:rStyle w:val="Hipervnculo"/>
            <w:noProof/>
          </w:rPr>
          <w:t>Figura 5.1 Diagrama del sistema embebido.</w:t>
        </w:r>
        <w:r w:rsidR="003C554B">
          <w:rPr>
            <w:noProof/>
            <w:webHidden/>
          </w:rPr>
          <w:tab/>
        </w:r>
        <w:r w:rsidR="003C554B">
          <w:rPr>
            <w:noProof/>
            <w:webHidden/>
          </w:rPr>
          <w:fldChar w:fldCharType="begin"/>
        </w:r>
        <w:r w:rsidR="003C554B">
          <w:rPr>
            <w:noProof/>
            <w:webHidden/>
          </w:rPr>
          <w:instrText xml:space="preserve"> PAGEREF _Toc486415533 \h </w:instrText>
        </w:r>
        <w:r w:rsidR="003C554B">
          <w:rPr>
            <w:noProof/>
            <w:webHidden/>
          </w:rPr>
        </w:r>
        <w:r w:rsidR="003C554B">
          <w:rPr>
            <w:noProof/>
            <w:webHidden/>
          </w:rPr>
          <w:fldChar w:fldCharType="separate"/>
        </w:r>
        <w:r w:rsidR="003C554B">
          <w:rPr>
            <w:noProof/>
            <w:webHidden/>
          </w:rPr>
          <w:t>58</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34" w:history="1">
        <w:r w:rsidR="003C554B" w:rsidRPr="00650CB7">
          <w:rPr>
            <w:rStyle w:val="Hipervnculo"/>
            <w:noProof/>
          </w:rPr>
          <w:t>Figura 5.2 Arquitectura del sistema embebido para la caracterización y clasificación de estados mentales y adquisición de las variables de entorno.</w:t>
        </w:r>
        <w:r w:rsidR="003C554B">
          <w:rPr>
            <w:noProof/>
            <w:webHidden/>
          </w:rPr>
          <w:tab/>
        </w:r>
        <w:r w:rsidR="003C554B">
          <w:rPr>
            <w:noProof/>
            <w:webHidden/>
          </w:rPr>
          <w:fldChar w:fldCharType="begin"/>
        </w:r>
        <w:r w:rsidR="003C554B">
          <w:rPr>
            <w:noProof/>
            <w:webHidden/>
          </w:rPr>
          <w:instrText xml:space="preserve"> PAGEREF _Toc486415534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35" w:history="1">
        <w:r w:rsidR="003C554B" w:rsidRPr="00650CB7">
          <w:rPr>
            <w:rStyle w:val="Hipervnculo"/>
            <w:noProof/>
          </w:rPr>
          <w:t>Figura 5.3 Proceso de entrenamiento para detectar los estados mentales de concentración y relajación.</w:t>
        </w:r>
        <w:r w:rsidR="003C554B">
          <w:rPr>
            <w:noProof/>
            <w:webHidden/>
          </w:rPr>
          <w:tab/>
        </w:r>
        <w:r w:rsidR="003C554B">
          <w:rPr>
            <w:noProof/>
            <w:webHidden/>
          </w:rPr>
          <w:fldChar w:fldCharType="begin"/>
        </w:r>
        <w:r w:rsidR="003C554B">
          <w:rPr>
            <w:noProof/>
            <w:webHidden/>
          </w:rPr>
          <w:instrText xml:space="preserve"> PAGEREF _Toc486415535 \h </w:instrText>
        </w:r>
        <w:r w:rsidR="003C554B">
          <w:rPr>
            <w:noProof/>
            <w:webHidden/>
          </w:rPr>
        </w:r>
        <w:r w:rsidR="003C554B">
          <w:rPr>
            <w:noProof/>
            <w:webHidden/>
          </w:rPr>
          <w:fldChar w:fldCharType="separate"/>
        </w:r>
        <w:r w:rsidR="003C554B">
          <w:rPr>
            <w:noProof/>
            <w:webHidden/>
          </w:rPr>
          <w:t>61</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36" w:history="1">
        <w:r w:rsidR="003C554B" w:rsidRPr="00650CB7">
          <w:rPr>
            <w:rStyle w:val="Hipervnculo"/>
            <w:noProof/>
          </w:rPr>
          <w:t>Figura 5.4 Proceso de clasificación.</w:t>
        </w:r>
        <w:r w:rsidR="003C554B">
          <w:rPr>
            <w:noProof/>
            <w:webHidden/>
          </w:rPr>
          <w:tab/>
        </w:r>
        <w:r w:rsidR="003C554B">
          <w:rPr>
            <w:noProof/>
            <w:webHidden/>
          </w:rPr>
          <w:fldChar w:fldCharType="begin"/>
        </w:r>
        <w:r w:rsidR="003C554B">
          <w:rPr>
            <w:noProof/>
            <w:webHidden/>
          </w:rPr>
          <w:instrText xml:space="preserve"> PAGEREF _Toc486415536 \h </w:instrText>
        </w:r>
        <w:r w:rsidR="003C554B">
          <w:rPr>
            <w:noProof/>
            <w:webHidden/>
          </w:rPr>
        </w:r>
        <w:r w:rsidR="003C554B">
          <w:rPr>
            <w:noProof/>
            <w:webHidden/>
          </w:rPr>
          <w:fldChar w:fldCharType="separate"/>
        </w:r>
        <w:r w:rsidR="003C554B">
          <w:rPr>
            <w:noProof/>
            <w:webHidden/>
          </w:rPr>
          <w:t>62</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37" w:history="1">
        <w:r w:rsidR="003C554B" w:rsidRPr="00650CB7">
          <w:rPr>
            <w:rStyle w:val="Hipervnculo"/>
            <w:noProof/>
          </w:rPr>
          <w:t>Figura 6.1 Protocolo para la caracterización del estado mental concentración.</w:t>
        </w:r>
        <w:r w:rsidR="003C554B">
          <w:rPr>
            <w:noProof/>
            <w:webHidden/>
          </w:rPr>
          <w:tab/>
        </w:r>
        <w:r w:rsidR="003C554B">
          <w:rPr>
            <w:noProof/>
            <w:webHidden/>
          </w:rPr>
          <w:fldChar w:fldCharType="begin"/>
        </w:r>
        <w:r w:rsidR="003C554B">
          <w:rPr>
            <w:noProof/>
            <w:webHidden/>
          </w:rPr>
          <w:instrText xml:space="preserve"> PAGEREF _Toc486415537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38" w:history="1">
        <w:r w:rsidR="003C554B" w:rsidRPr="00650CB7">
          <w:rPr>
            <w:rStyle w:val="Hipervnculo"/>
            <w:noProof/>
          </w:rPr>
          <w:t>Figura 6.2 Grabación de una prueba para la detección de estados mentales.</w:t>
        </w:r>
        <w:r w:rsidR="003C554B">
          <w:rPr>
            <w:noProof/>
            <w:webHidden/>
          </w:rPr>
          <w:tab/>
        </w:r>
        <w:r w:rsidR="003C554B">
          <w:rPr>
            <w:noProof/>
            <w:webHidden/>
          </w:rPr>
          <w:fldChar w:fldCharType="begin"/>
        </w:r>
        <w:r w:rsidR="003C554B">
          <w:rPr>
            <w:noProof/>
            <w:webHidden/>
          </w:rPr>
          <w:instrText xml:space="preserve"> PAGEREF _Toc486415538 \h </w:instrText>
        </w:r>
        <w:r w:rsidR="003C554B">
          <w:rPr>
            <w:noProof/>
            <w:webHidden/>
          </w:rPr>
        </w:r>
        <w:r w:rsidR="003C554B">
          <w:rPr>
            <w:noProof/>
            <w:webHidden/>
          </w:rPr>
          <w:fldChar w:fldCharType="separate"/>
        </w:r>
        <w:r w:rsidR="003C554B">
          <w:rPr>
            <w:noProof/>
            <w:webHidden/>
          </w:rPr>
          <w:t>67</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39" w:history="1">
        <w:r w:rsidR="003C554B" w:rsidRPr="00650CB7">
          <w:rPr>
            <w:rStyle w:val="Hipervnculo"/>
            <w:noProof/>
          </w:rPr>
          <w:t>Figura 6.3 Formato de control.</w:t>
        </w:r>
        <w:r w:rsidR="003C554B">
          <w:rPr>
            <w:noProof/>
            <w:webHidden/>
          </w:rPr>
          <w:tab/>
        </w:r>
        <w:r w:rsidR="003C554B">
          <w:rPr>
            <w:noProof/>
            <w:webHidden/>
          </w:rPr>
          <w:fldChar w:fldCharType="begin"/>
        </w:r>
        <w:r w:rsidR="003C554B">
          <w:rPr>
            <w:noProof/>
            <w:webHidden/>
          </w:rPr>
          <w:instrText xml:space="preserve"> PAGEREF _Toc486415539 \h </w:instrText>
        </w:r>
        <w:r w:rsidR="003C554B">
          <w:rPr>
            <w:noProof/>
            <w:webHidden/>
          </w:rPr>
        </w:r>
        <w:r w:rsidR="003C554B">
          <w:rPr>
            <w:noProof/>
            <w:webHidden/>
          </w:rPr>
          <w:fldChar w:fldCharType="separate"/>
        </w:r>
        <w:r w:rsidR="003C554B">
          <w:rPr>
            <w:noProof/>
            <w:webHidden/>
          </w:rPr>
          <w:t>68</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40" w:history="1">
        <w:r w:rsidR="003C554B" w:rsidRPr="00650CB7">
          <w:rPr>
            <w:rStyle w:val="Hipervnculo"/>
            <w:noProof/>
          </w:rPr>
          <w:t>Figura 6.4 Test Panas.</w:t>
        </w:r>
        <w:r w:rsidR="003C554B">
          <w:rPr>
            <w:noProof/>
            <w:webHidden/>
          </w:rPr>
          <w:tab/>
        </w:r>
        <w:r w:rsidR="003C554B">
          <w:rPr>
            <w:noProof/>
            <w:webHidden/>
          </w:rPr>
          <w:fldChar w:fldCharType="begin"/>
        </w:r>
        <w:r w:rsidR="003C554B">
          <w:rPr>
            <w:noProof/>
            <w:webHidden/>
          </w:rPr>
          <w:instrText xml:space="preserve"> PAGEREF _Toc486415540 \h </w:instrText>
        </w:r>
        <w:r w:rsidR="003C554B">
          <w:rPr>
            <w:noProof/>
            <w:webHidden/>
          </w:rPr>
        </w:r>
        <w:r w:rsidR="003C554B">
          <w:rPr>
            <w:noProof/>
            <w:webHidden/>
          </w:rPr>
          <w:fldChar w:fldCharType="separate"/>
        </w:r>
        <w:r w:rsidR="003C554B">
          <w:rPr>
            <w:noProof/>
            <w:webHidden/>
          </w:rPr>
          <w:t>69</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41" w:history="1">
        <w:r w:rsidR="003C554B" w:rsidRPr="00650CB7">
          <w:rPr>
            <w:rStyle w:val="Hipervnculo"/>
            <w:noProof/>
          </w:rPr>
          <w:t>Figura 6.5 Ejemplo de las operaciones aritméticas usando el programa SpeedMath de la empresa MindWawe.</w:t>
        </w:r>
        <w:r w:rsidR="003C554B">
          <w:rPr>
            <w:noProof/>
            <w:webHidden/>
          </w:rPr>
          <w:tab/>
        </w:r>
        <w:r w:rsidR="003C554B">
          <w:rPr>
            <w:noProof/>
            <w:webHidden/>
          </w:rPr>
          <w:fldChar w:fldCharType="begin"/>
        </w:r>
        <w:r w:rsidR="003C554B">
          <w:rPr>
            <w:noProof/>
            <w:webHidden/>
          </w:rPr>
          <w:instrText xml:space="preserve"> PAGEREF _Toc486415541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42" w:history="1">
        <w:r w:rsidR="003C554B" w:rsidRPr="00650CB7">
          <w:rPr>
            <w:rStyle w:val="Hipervnculo"/>
            <w:noProof/>
          </w:rPr>
          <w:t>Figura 6.6 Resultado de Test Panas</w:t>
        </w:r>
        <w:r w:rsidR="003C554B">
          <w:rPr>
            <w:noProof/>
            <w:webHidden/>
          </w:rPr>
          <w:tab/>
        </w:r>
        <w:r w:rsidR="003C554B">
          <w:rPr>
            <w:noProof/>
            <w:webHidden/>
          </w:rPr>
          <w:fldChar w:fldCharType="begin"/>
        </w:r>
        <w:r w:rsidR="003C554B">
          <w:rPr>
            <w:noProof/>
            <w:webHidden/>
          </w:rPr>
          <w:instrText xml:space="preserve"> PAGEREF _Toc486415542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43" w:history="1">
        <w:r w:rsidR="003C554B" w:rsidRPr="00650CB7">
          <w:rPr>
            <w:rStyle w:val="Hipervnculo"/>
            <w:noProof/>
          </w:rPr>
          <w:t>Figura 6.7 Resumen de validación cruzada del algoritmo Naive Bayes.</w:t>
        </w:r>
        <w:r w:rsidR="003C554B">
          <w:rPr>
            <w:noProof/>
            <w:webHidden/>
          </w:rPr>
          <w:tab/>
        </w:r>
        <w:r w:rsidR="003C554B">
          <w:rPr>
            <w:noProof/>
            <w:webHidden/>
          </w:rPr>
          <w:fldChar w:fldCharType="begin"/>
        </w:r>
        <w:r w:rsidR="003C554B">
          <w:rPr>
            <w:noProof/>
            <w:webHidden/>
          </w:rPr>
          <w:instrText xml:space="preserve"> PAGEREF _Toc486415543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44" w:history="1">
        <w:r w:rsidR="003C554B" w:rsidRPr="00650CB7">
          <w:rPr>
            <w:rStyle w:val="Hipervnculo"/>
            <w:noProof/>
          </w:rPr>
          <w:t>Figura 6.8 Resumen de validación cruzada del algoritmo Máquinas de Vector Soporte con kernel polinomial.</w:t>
        </w:r>
        <w:r w:rsidR="003C554B">
          <w:rPr>
            <w:noProof/>
            <w:webHidden/>
          </w:rPr>
          <w:tab/>
        </w:r>
        <w:r w:rsidR="003C554B">
          <w:rPr>
            <w:noProof/>
            <w:webHidden/>
          </w:rPr>
          <w:fldChar w:fldCharType="begin"/>
        </w:r>
        <w:r w:rsidR="003C554B">
          <w:rPr>
            <w:noProof/>
            <w:webHidden/>
          </w:rPr>
          <w:instrText xml:space="preserve"> PAGEREF _Toc486415544 \h </w:instrText>
        </w:r>
        <w:r w:rsidR="003C554B">
          <w:rPr>
            <w:noProof/>
            <w:webHidden/>
          </w:rPr>
        </w:r>
        <w:r w:rsidR="003C554B">
          <w:rPr>
            <w:noProof/>
            <w:webHidden/>
          </w:rPr>
          <w:fldChar w:fldCharType="separate"/>
        </w:r>
        <w:r w:rsidR="003C554B">
          <w:rPr>
            <w:noProof/>
            <w:webHidden/>
          </w:rPr>
          <w:t>75</w:t>
        </w:r>
        <w:r w:rsidR="003C554B">
          <w:rPr>
            <w:noProof/>
            <w:webHidden/>
          </w:rPr>
          <w:fldChar w:fldCharType="end"/>
        </w:r>
      </w:hyperlink>
    </w:p>
    <w:p w:rsidR="0036397B" w:rsidRDefault="0036397B">
      <w:r>
        <w:fldChar w:fldCharType="end"/>
      </w:r>
      <w:r>
        <w:br w:type="page"/>
      </w:r>
    </w:p>
    <w:bookmarkStart w:id="6" w:name="_Toc486415550" w:displacedByCustomXml="next"/>
    <w:sdt>
      <w:sdtPr>
        <w:rPr>
          <w:lang w:val="es-ES"/>
        </w:rPr>
        <w:id w:val="-829372093"/>
        <w:docPartObj>
          <w:docPartGallery w:val="Bibliographies"/>
          <w:docPartUnique/>
        </w:docPartObj>
      </w:sdtPr>
      <w:sdtEndPr>
        <w:rPr>
          <w:lang w:val="es-MX"/>
        </w:rPr>
      </w:sdtEndPr>
      <w:sdtContent>
        <w:p w:rsidR="004370EC" w:rsidRPr="0023100C" w:rsidRDefault="004370EC" w:rsidP="0023100C">
          <w:pPr>
            <w:pStyle w:val="Ttulo1"/>
            <w:numPr>
              <w:ilvl w:val="0"/>
              <w:numId w:val="0"/>
            </w:numPr>
            <w:ind w:left="432" w:hanging="432"/>
            <w:rPr>
              <w:lang w:val="es-ES"/>
            </w:rPr>
          </w:pPr>
          <w:r>
            <w:rPr>
              <w:lang w:val="es-ES"/>
            </w:rPr>
            <w:t>Índice de Tablas</w:t>
          </w:r>
        </w:p>
      </w:sdtContent>
    </w:sdt>
    <w:bookmarkEnd w:id="6" w:displacedByCustomXml="prev"/>
    <w:p w:rsidR="003C554B" w:rsidRDefault="0023100C">
      <w:pPr>
        <w:pStyle w:val="Tabladeilustraciones"/>
        <w:tabs>
          <w:tab w:val="right" w:leader="dot" w:pos="8828"/>
        </w:tabs>
        <w:rPr>
          <w:rFonts w:eastAsiaTheme="minorEastAsia"/>
          <w:noProof/>
          <w:sz w:val="22"/>
          <w:lang w:eastAsia="es-MX"/>
        </w:rPr>
      </w:pPr>
      <w:r>
        <w:fldChar w:fldCharType="begin"/>
      </w:r>
      <w:r>
        <w:instrText xml:space="preserve"> TOC \h \z \c "Tabla" </w:instrText>
      </w:r>
      <w:r>
        <w:fldChar w:fldCharType="separate"/>
      </w:r>
      <w:hyperlink w:anchor="_Toc486415484" w:history="1">
        <w:r w:rsidR="003C554B" w:rsidRPr="00413CEA">
          <w:rPr>
            <w:rStyle w:val="Hipervnculo"/>
            <w:noProof/>
          </w:rPr>
          <w:t>Tabla 2.1 Características de las cinco ondas cerebrales.</w:t>
        </w:r>
        <w:r w:rsidR="003C554B">
          <w:rPr>
            <w:noProof/>
            <w:webHidden/>
          </w:rPr>
          <w:tab/>
        </w:r>
        <w:r w:rsidR="003C554B">
          <w:rPr>
            <w:noProof/>
            <w:webHidden/>
          </w:rPr>
          <w:fldChar w:fldCharType="begin"/>
        </w:r>
        <w:r w:rsidR="003C554B">
          <w:rPr>
            <w:noProof/>
            <w:webHidden/>
          </w:rPr>
          <w:instrText xml:space="preserve"> PAGEREF _Toc486415484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85" w:history="1">
        <w:r w:rsidR="003C554B" w:rsidRPr="00413CEA">
          <w:rPr>
            <w:rStyle w:val="Hipervnculo"/>
            <w:noProof/>
          </w:rPr>
          <w:t>Tabla 2.2 Tabla de electrodos respecto al lóbulo.</w:t>
        </w:r>
        <w:r w:rsidR="003C554B">
          <w:rPr>
            <w:noProof/>
            <w:webHidden/>
          </w:rPr>
          <w:tab/>
        </w:r>
        <w:r w:rsidR="003C554B">
          <w:rPr>
            <w:noProof/>
            <w:webHidden/>
          </w:rPr>
          <w:fldChar w:fldCharType="begin"/>
        </w:r>
        <w:r w:rsidR="003C554B">
          <w:rPr>
            <w:noProof/>
            <w:webHidden/>
          </w:rPr>
          <w:instrText xml:space="preserve"> PAGEREF _Toc486415485 \h </w:instrText>
        </w:r>
        <w:r w:rsidR="003C554B">
          <w:rPr>
            <w:noProof/>
            <w:webHidden/>
          </w:rPr>
        </w:r>
        <w:r w:rsidR="003C554B">
          <w:rPr>
            <w:noProof/>
            <w:webHidden/>
          </w:rPr>
          <w:fldChar w:fldCharType="separate"/>
        </w:r>
        <w:r w:rsidR="003C554B">
          <w:rPr>
            <w:noProof/>
            <w:webHidden/>
          </w:rPr>
          <w:t>24</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86" w:history="1">
        <w:r w:rsidR="003C554B" w:rsidRPr="00413CEA">
          <w:rPr>
            <w:rStyle w:val="Hipervnculo"/>
            <w:noProof/>
          </w:rPr>
          <w:t>Tabla 2.3 Características de Emotiv EPOC.</w:t>
        </w:r>
        <w:r w:rsidR="003C554B">
          <w:rPr>
            <w:noProof/>
            <w:webHidden/>
          </w:rPr>
          <w:tab/>
        </w:r>
        <w:r w:rsidR="003C554B">
          <w:rPr>
            <w:noProof/>
            <w:webHidden/>
          </w:rPr>
          <w:fldChar w:fldCharType="begin"/>
        </w:r>
        <w:r w:rsidR="003C554B">
          <w:rPr>
            <w:noProof/>
            <w:webHidden/>
          </w:rPr>
          <w:instrText xml:space="preserve"> PAGEREF _Toc486415486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87" w:history="1">
        <w:r w:rsidR="003C554B" w:rsidRPr="00413CEA">
          <w:rPr>
            <w:rStyle w:val="Hipervnculo"/>
            <w:noProof/>
          </w:rPr>
          <w:t>Tabla 2.4 Especificaciones de Raspberry Pi 2 Model B+</w:t>
        </w:r>
        <w:r w:rsidR="003C554B">
          <w:rPr>
            <w:noProof/>
            <w:webHidden/>
          </w:rPr>
          <w:tab/>
        </w:r>
        <w:r w:rsidR="003C554B">
          <w:rPr>
            <w:noProof/>
            <w:webHidden/>
          </w:rPr>
          <w:fldChar w:fldCharType="begin"/>
        </w:r>
        <w:r w:rsidR="003C554B">
          <w:rPr>
            <w:noProof/>
            <w:webHidden/>
          </w:rPr>
          <w:instrText xml:space="preserve"> PAGEREF _Toc486415487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88" w:history="1">
        <w:r w:rsidR="003C554B" w:rsidRPr="00413CEA">
          <w:rPr>
            <w:rStyle w:val="Hipervnculo"/>
            <w:noProof/>
          </w:rPr>
          <w:t>Tabla 2.5 Características de Arduino UNO.</w:t>
        </w:r>
        <w:r w:rsidR="003C554B">
          <w:rPr>
            <w:noProof/>
            <w:webHidden/>
          </w:rPr>
          <w:tab/>
        </w:r>
        <w:r w:rsidR="003C554B">
          <w:rPr>
            <w:noProof/>
            <w:webHidden/>
          </w:rPr>
          <w:fldChar w:fldCharType="begin"/>
        </w:r>
        <w:r w:rsidR="003C554B">
          <w:rPr>
            <w:noProof/>
            <w:webHidden/>
          </w:rPr>
          <w:instrText xml:space="preserve"> PAGEREF _Toc486415488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89" w:history="1">
        <w:r w:rsidR="003C554B" w:rsidRPr="00413CEA">
          <w:rPr>
            <w:rStyle w:val="Hipervnculo"/>
            <w:noProof/>
          </w:rPr>
          <w:t>Tabla 2.6 Clasificación de los estados afectivos.</w:t>
        </w:r>
        <w:r w:rsidR="003C554B">
          <w:rPr>
            <w:noProof/>
            <w:webHidden/>
          </w:rPr>
          <w:tab/>
        </w:r>
        <w:r w:rsidR="003C554B">
          <w:rPr>
            <w:noProof/>
            <w:webHidden/>
          </w:rPr>
          <w:fldChar w:fldCharType="begin"/>
        </w:r>
        <w:r w:rsidR="003C554B">
          <w:rPr>
            <w:noProof/>
            <w:webHidden/>
          </w:rPr>
          <w:instrText xml:space="preserve"> PAGEREF _Toc486415489 \h </w:instrText>
        </w:r>
        <w:r w:rsidR="003C554B">
          <w:rPr>
            <w:noProof/>
            <w:webHidden/>
          </w:rPr>
        </w:r>
        <w:r w:rsidR="003C554B">
          <w:rPr>
            <w:noProof/>
            <w:webHidden/>
          </w:rPr>
          <w:fldChar w:fldCharType="separate"/>
        </w:r>
        <w:r w:rsidR="003C554B">
          <w:rPr>
            <w:noProof/>
            <w:webHidden/>
          </w:rPr>
          <w:t>38</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90" w:history="1">
        <w:r w:rsidR="003C554B" w:rsidRPr="00413CEA">
          <w:rPr>
            <w:rStyle w:val="Hipervnculo"/>
            <w:noProof/>
          </w:rPr>
          <w:t>Tabla 3.1 Precisión de los clasificadores.</w:t>
        </w:r>
        <w:r w:rsidR="003C554B">
          <w:rPr>
            <w:noProof/>
            <w:webHidden/>
          </w:rPr>
          <w:tab/>
        </w:r>
        <w:r w:rsidR="003C554B">
          <w:rPr>
            <w:noProof/>
            <w:webHidden/>
          </w:rPr>
          <w:fldChar w:fldCharType="begin"/>
        </w:r>
        <w:r w:rsidR="003C554B">
          <w:rPr>
            <w:noProof/>
            <w:webHidden/>
          </w:rPr>
          <w:instrText xml:space="preserve"> PAGEREF _Toc486415490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91" w:history="1">
        <w:r w:rsidR="003C554B" w:rsidRPr="00413CEA">
          <w:rPr>
            <w:rStyle w:val="Hipervnculo"/>
            <w:noProof/>
          </w:rPr>
          <w:t>Tabla 3.2 Tabla Comparativa del Estado del Arte</w:t>
        </w:r>
        <w:r w:rsidR="003C554B">
          <w:rPr>
            <w:noProof/>
            <w:webHidden/>
          </w:rPr>
          <w:tab/>
        </w:r>
        <w:r w:rsidR="003C554B">
          <w:rPr>
            <w:noProof/>
            <w:webHidden/>
          </w:rPr>
          <w:fldChar w:fldCharType="begin"/>
        </w:r>
        <w:r w:rsidR="003C554B">
          <w:rPr>
            <w:noProof/>
            <w:webHidden/>
          </w:rPr>
          <w:instrText xml:space="preserve"> PAGEREF _Toc486415491 \h </w:instrText>
        </w:r>
        <w:r w:rsidR="003C554B">
          <w:rPr>
            <w:noProof/>
            <w:webHidden/>
          </w:rPr>
        </w:r>
        <w:r w:rsidR="003C554B">
          <w:rPr>
            <w:noProof/>
            <w:webHidden/>
          </w:rPr>
          <w:fldChar w:fldCharType="separate"/>
        </w:r>
        <w:r w:rsidR="003C554B">
          <w:rPr>
            <w:noProof/>
            <w:webHidden/>
          </w:rPr>
          <w:t>46</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92" w:history="1">
        <w:r w:rsidR="003C554B" w:rsidRPr="00413CEA">
          <w:rPr>
            <w:rStyle w:val="Hipervnculo"/>
            <w:noProof/>
          </w:rPr>
          <w:t>Tabla 4.1 Ondas Cerebrales.</w:t>
        </w:r>
        <w:r w:rsidR="003C554B">
          <w:rPr>
            <w:noProof/>
            <w:webHidden/>
          </w:rPr>
          <w:tab/>
        </w:r>
        <w:r w:rsidR="003C554B">
          <w:rPr>
            <w:noProof/>
            <w:webHidden/>
          </w:rPr>
          <w:fldChar w:fldCharType="begin"/>
        </w:r>
        <w:r w:rsidR="003C554B">
          <w:rPr>
            <w:noProof/>
            <w:webHidden/>
          </w:rPr>
          <w:instrText xml:space="preserve"> PAGEREF _Toc486415492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93" w:history="1">
        <w:r w:rsidR="003C554B" w:rsidRPr="00413CEA">
          <w:rPr>
            <w:rStyle w:val="Hipervnculo"/>
            <w:noProof/>
          </w:rPr>
          <w:t>Tabla 5.1 Lista de materiales del sistema embebido.</w:t>
        </w:r>
        <w:r w:rsidR="003C554B">
          <w:rPr>
            <w:noProof/>
            <w:webHidden/>
          </w:rPr>
          <w:tab/>
        </w:r>
        <w:r w:rsidR="003C554B">
          <w:rPr>
            <w:noProof/>
            <w:webHidden/>
          </w:rPr>
          <w:fldChar w:fldCharType="begin"/>
        </w:r>
        <w:r w:rsidR="003C554B">
          <w:rPr>
            <w:noProof/>
            <w:webHidden/>
          </w:rPr>
          <w:instrText xml:space="preserve"> PAGEREF _Toc486415493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94" w:history="1">
        <w:r w:rsidR="003C554B" w:rsidRPr="00413CEA">
          <w:rPr>
            <w:rStyle w:val="Hipervnculo"/>
            <w:noProof/>
          </w:rPr>
          <w:t>Tabla 5.2 Equipo requerido para la adquisición de las variables del entorno.</w:t>
        </w:r>
        <w:r w:rsidR="003C554B">
          <w:rPr>
            <w:noProof/>
            <w:webHidden/>
          </w:rPr>
          <w:tab/>
        </w:r>
        <w:r w:rsidR="003C554B">
          <w:rPr>
            <w:noProof/>
            <w:webHidden/>
          </w:rPr>
          <w:fldChar w:fldCharType="begin"/>
        </w:r>
        <w:r w:rsidR="003C554B">
          <w:rPr>
            <w:noProof/>
            <w:webHidden/>
          </w:rPr>
          <w:instrText xml:space="preserve"> PAGEREF _Toc486415494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95" w:history="1">
        <w:r w:rsidR="003C554B" w:rsidRPr="00413CEA">
          <w:rPr>
            <w:rStyle w:val="Hipervnculo"/>
            <w:noProof/>
          </w:rPr>
          <w:t>Tabla 5.3 Ondas cerebrales de la función IEE_GetAverageBandPowers.</w:t>
        </w:r>
        <w:r w:rsidR="003C554B">
          <w:rPr>
            <w:noProof/>
            <w:webHidden/>
          </w:rPr>
          <w:tab/>
        </w:r>
        <w:r w:rsidR="003C554B">
          <w:rPr>
            <w:noProof/>
            <w:webHidden/>
          </w:rPr>
          <w:fldChar w:fldCharType="begin"/>
        </w:r>
        <w:r w:rsidR="003C554B">
          <w:rPr>
            <w:noProof/>
            <w:webHidden/>
          </w:rPr>
          <w:instrText xml:space="preserve"> PAGEREF _Toc486415495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96" w:history="1">
        <w:r w:rsidR="003C554B" w:rsidRPr="00413CEA">
          <w:rPr>
            <w:rStyle w:val="Hipervnculo"/>
            <w:noProof/>
          </w:rPr>
          <w:t>Tabla 5.4 Id electrodo de la función IEE_GetAverageBandPowers.</w:t>
        </w:r>
        <w:r w:rsidR="003C554B">
          <w:rPr>
            <w:noProof/>
            <w:webHidden/>
          </w:rPr>
          <w:tab/>
        </w:r>
        <w:r w:rsidR="003C554B">
          <w:rPr>
            <w:noProof/>
            <w:webHidden/>
          </w:rPr>
          <w:fldChar w:fldCharType="begin"/>
        </w:r>
        <w:r w:rsidR="003C554B">
          <w:rPr>
            <w:noProof/>
            <w:webHidden/>
          </w:rPr>
          <w:instrText xml:space="preserve"> PAGEREF _Toc486415496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97" w:history="1">
        <w:r w:rsidR="003C554B" w:rsidRPr="00413CEA">
          <w:rPr>
            <w:rStyle w:val="Hipervnculo"/>
            <w:noProof/>
          </w:rPr>
          <w:t>Tabla 5.5 Ejemplo de un dataset en formato CSV.</w:t>
        </w:r>
        <w:r w:rsidR="003C554B">
          <w:rPr>
            <w:noProof/>
            <w:webHidden/>
          </w:rPr>
          <w:tab/>
        </w:r>
        <w:r w:rsidR="003C554B">
          <w:rPr>
            <w:noProof/>
            <w:webHidden/>
          </w:rPr>
          <w:fldChar w:fldCharType="begin"/>
        </w:r>
        <w:r w:rsidR="003C554B">
          <w:rPr>
            <w:noProof/>
            <w:webHidden/>
          </w:rPr>
          <w:instrText xml:space="preserve"> PAGEREF _Toc486415497 \h </w:instrText>
        </w:r>
        <w:r w:rsidR="003C554B">
          <w:rPr>
            <w:noProof/>
            <w:webHidden/>
          </w:rPr>
        </w:r>
        <w:r w:rsidR="003C554B">
          <w:rPr>
            <w:noProof/>
            <w:webHidden/>
          </w:rPr>
          <w:fldChar w:fldCharType="separate"/>
        </w:r>
        <w:r w:rsidR="003C554B">
          <w:rPr>
            <w:noProof/>
            <w:webHidden/>
          </w:rPr>
          <w:t>62</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98" w:history="1">
        <w:r w:rsidR="003C554B" w:rsidRPr="00413CEA">
          <w:rPr>
            <w:rStyle w:val="Hipervnculo"/>
            <w:noProof/>
          </w:rPr>
          <w:t>Tabla 6.1 Listado de películas usadas para la entrenar el estado mental felicidad.</w:t>
        </w:r>
        <w:r w:rsidR="003C554B">
          <w:rPr>
            <w:noProof/>
            <w:webHidden/>
          </w:rPr>
          <w:tab/>
        </w:r>
        <w:r w:rsidR="003C554B">
          <w:rPr>
            <w:noProof/>
            <w:webHidden/>
          </w:rPr>
          <w:fldChar w:fldCharType="begin"/>
        </w:r>
        <w:r w:rsidR="003C554B">
          <w:rPr>
            <w:noProof/>
            <w:webHidden/>
          </w:rPr>
          <w:instrText xml:space="preserve"> PAGEREF _Toc486415498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499" w:history="1">
        <w:r w:rsidR="003C554B" w:rsidRPr="00413CEA">
          <w:rPr>
            <w:rStyle w:val="Hipervnculo"/>
            <w:noProof/>
          </w:rPr>
          <w:t>Tabla 6.2 Tabla de resultados del dataset de 7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_Toc486415499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00" w:history="1">
        <w:r w:rsidR="003C554B" w:rsidRPr="00413CEA">
          <w:rPr>
            <w:rStyle w:val="Hipervnculo"/>
            <w:noProof/>
          </w:rPr>
          <w:t>Tabla 6.3 Tabla de resultados del dataset de 7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_Toc486415500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01" w:history="1">
        <w:r w:rsidR="003C554B" w:rsidRPr="00413CEA">
          <w:rPr>
            <w:rStyle w:val="Hipervnculo"/>
            <w:noProof/>
          </w:rPr>
          <w:t>Tabla 6.4 Tabla de resultados del dataset de 5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_Toc486415501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02" w:history="1">
        <w:r w:rsidR="003C554B" w:rsidRPr="00413CEA">
          <w:rPr>
            <w:rStyle w:val="Hipervnculo"/>
            <w:noProof/>
          </w:rPr>
          <w:t>Tabla 6.5 Tabla de resultados del dataset de 5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_Toc486415502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03" w:history="1">
        <w:r w:rsidR="003C554B" w:rsidRPr="00413CEA">
          <w:rPr>
            <w:rStyle w:val="Hipervnculo"/>
            <w:noProof/>
          </w:rPr>
          <w:t>Tabla 6.6 Tabla de resultados del dataset de 3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_Toc486415503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04" w:history="1">
        <w:r w:rsidR="003C554B" w:rsidRPr="00413CEA">
          <w:rPr>
            <w:rStyle w:val="Hipervnculo"/>
            <w:noProof/>
          </w:rPr>
          <w:t>Tabla 6.7 Tabla de resultados del dataset de 3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_Toc486415504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05" w:history="1">
        <w:r w:rsidR="003C554B" w:rsidRPr="00413CEA">
          <w:rPr>
            <w:rStyle w:val="Hipervnculo"/>
            <w:noProof/>
          </w:rPr>
          <w:t>Tabla 6.8 Tabla de resultados del dataset de un segundo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_Toc486415505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C554B" w:rsidRDefault="00435561">
      <w:pPr>
        <w:pStyle w:val="Tabladeilustraciones"/>
        <w:tabs>
          <w:tab w:val="right" w:leader="dot" w:pos="8828"/>
        </w:tabs>
        <w:rPr>
          <w:rFonts w:eastAsiaTheme="minorEastAsia"/>
          <w:noProof/>
          <w:sz w:val="22"/>
          <w:lang w:eastAsia="es-MX"/>
        </w:rPr>
      </w:pPr>
      <w:hyperlink w:anchor="_Toc486415506" w:history="1">
        <w:r w:rsidR="003C554B" w:rsidRPr="00413CEA">
          <w:rPr>
            <w:rStyle w:val="Hipervnculo"/>
            <w:noProof/>
          </w:rPr>
          <w:t>Tabla 6.9 Tabla de resultados del dataset de un segundo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_Toc486415506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6397B" w:rsidRDefault="0023100C">
      <w:r>
        <w:fldChar w:fldCharType="end"/>
      </w:r>
      <w:r w:rsidR="0036397B">
        <w:br w:type="page"/>
      </w:r>
    </w:p>
    <w:p w:rsidR="004370EC" w:rsidRDefault="004370EC">
      <w:pPr>
        <w:sectPr w:rsidR="004370EC" w:rsidSect="0036397B">
          <w:headerReference w:type="first" r:id="rId12"/>
          <w:footerReference w:type="first" r:id="rId13"/>
          <w:pgSz w:w="12240" w:h="15840"/>
          <w:pgMar w:top="1417" w:right="1701" w:bottom="1417" w:left="1701" w:header="708" w:footer="708" w:gutter="0"/>
          <w:pgNumType w:fmt="lowerRoman"/>
          <w:cols w:space="708"/>
          <w:titlePg/>
          <w:docGrid w:linePitch="360"/>
        </w:sectPr>
      </w:pPr>
    </w:p>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226233" w:rsidRDefault="00226233"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Pr="00715A6E" w:rsidRDefault="00715A6E" w:rsidP="00715A6E">
      <w:pPr>
        <w:pStyle w:val="Ttulo1"/>
        <w:ind w:left="0" w:firstLine="0"/>
        <w:jc w:val="center"/>
        <w:rPr>
          <w:sz w:val="48"/>
        </w:rPr>
      </w:pPr>
      <w:r w:rsidRPr="00715A6E">
        <w:rPr>
          <w:sz w:val="96"/>
        </w:rPr>
        <w:br/>
      </w:r>
      <w:bookmarkStart w:id="7" w:name="_Toc486415551"/>
      <w:r w:rsidR="0036397B" w:rsidRPr="00715A6E">
        <w:rPr>
          <w:sz w:val="96"/>
        </w:rPr>
        <w:t>Introducción</w:t>
      </w:r>
      <w:bookmarkEnd w:id="7"/>
    </w:p>
    <w:p w:rsidR="00715A6E" w:rsidRDefault="00715A6E">
      <w:pPr>
        <w:spacing w:after="160"/>
        <w:jc w:val="left"/>
        <w:rPr>
          <w:rFonts w:asciiTheme="majorHAnsi" w:eastAsiaTheme="majorEastAsia" w:hAnsiTheme="majorHAnsi" w:cstheme="majorBidi"/>
          <w:color w:val="2E74B5" w:themeColor="accent1" w:themeShade="BF"/>
          <w:sz w:val="32"/>
          <w:szCs w:val="32"/>
        </w:rPr>
      </w:pPr>
      <w:r>
        <w:br w:type="page"/>
      </w:r>
    </w:p>
    <w:p w:rsidR="00DF64C3" w:rsidRDefault="00E245BC" w:rsidP="00DF64C3">
      <w:pPr>
        <w:pStyle w:val="Ttulo2"/>
      </w:pPr>
      <w:bookmarkStart w:id="8" w:name="_Toc486415552"/>
      <w:r>
        <w:t>Introducción</w:t>
      </w:r>
      <w:bookmarkEnd w:id="8"/>
    </w:p>
    <w:p w:rsidR="009A0B6C" w:rsidRDefault="00205DAE" w:rsidP="00052B62">
      <w:r>
        <w:t>Los estados mentales</w:t>
      </w:r>
      <w:r w:rsidR="004E2BE3">
        <w:t xml:space="preserve"> </w:t>
      </w:r>
      <w:r w:rsidR="0078166B">
        <w:t>son</w:t>
      </w:r>
      <w:r>
        <w:t xml:space="preserve"> la principal influencia para </w:t>
      </w:r>
      <w:r w:rsidR="009A0B6C">
        <w:t xml:space="preserve">determinar </w:t>
      </w:r>
      <w:r>
        <w:t>el comportamiento de los seres humanos</w:t>
      </w:r>
      <w:r w:rsidR="004B2EE7">
        <w:t xml:space="preserve"> </w:t>
      </w:r>
      <w:r w:rsidR="004B2EE7">
        <w:fldChar w:fldCharType="begin" w:fldLock="1"/>
      </w:r>
      <w:r w:rsidR="004B2EE7">
        <w:instrText>ADDIN CSL_CITATION { "citationItems" : [ { "id" : "ITEM-1", "itemData" : { "DOI" : "10.1016/j.neuarg.2015.06.001", "author" : [ { "dropping-particle" : "", "family" : "Tabernero", "given" : "Mar\u00eda Eugenia", "non-dropping-particle" : "", "parse-names" : false, "suffix" : "" }, { "dropping-particle" : "", "family" : "Rubinstein", "given" : "Wanda Yanina", "non-dropping-particle" : "", "parse-names" : false, "suffix" : "" }, { "dropping-particle" : "", "family" : "Cossini", "given" : "Florencia Carla", "non-dropping-particle" : "", "parse-names" : false, "suffix" : "" }, { "dropping-particle" : "", "family" : "Politis", "given" : "Daniel Gustavo", "non-dropping-particle" : "", "parse-names" : false, "suffix" : "" } ], "container-title" : "Neurolog\u00eda Argentina", "id" : "ITEM-1", "issue" : "1", "issued" : { "date-parts" : [ [ "2016", "1" ] ] }, "page" : "8-16", "title" : "Reconocimiento facial de emociones b\u00e1sicas en demencia frontotemporal variante conductual y en enfermedad de Alzheimer", "type" : "article-journal", "volume" : "8" }, "uris" : [ "http://www.mendeley.com/documents/?uuid=3fa65d76-9d1f-33b4-ba1c-8425db168581" ] } ], "mendeley" : { "formattedCitation" : "[1]", "plainTextFormattedCitation" : "[1]", "previouslyFormattedCitation" : "[1]" }, "properties" : {  }, "schema" : "https://github.com/citation-style-language/schema/raw/master/csl-citation.json" }</w:instrText>
      </w:r>
      <w:r w:rsidR="004B2EE7">
        <w:fldChar w:fldCharType="separate"/>
      </w:r>
      <w:r w:rsidR="004B2EE7" w:rsidRPr="004B2EE7">
        <w:rPr>
          <w:noProof/>
        </w:rPr>
        <w:t>[1]</w:t>
      </w:r>
      <w:r w:rsidR="004B2EE7">
        <w:fldChar w:fldCharType="end"/>
      </w:r>
      <w:r>
        <w:t xml:space="preserve">. </w:t>
      </w:r>
      <w:r w:rsidR="00527F5E">
        <w:t xml:space="preserve">Los humanos podemos determinar </w:t>
      </w:r>
      <w:r w:rsidR="004B2EE7">
        <w:t xml:space="preserve">fácilmente </w:t>
      </w:r>
      <w:r w:rsidR="00527F5E">
        <w:t>el estado mental de otro, y adecuar el comportamiento para mejorar la comunicación en ese momento. Esto es porque los estados mentales pueden ser reconocidas a través de la entonación palabras, expresión facial, y leguaje corporal</w:t>
      </w:r>
      <w:r w:rsidR="00D21A6A">
        <w:t xml:space="preserve"> </w:t>
      </w:r>
      <w:r w:rsidR="00D21A6A">
        <w:fldChar w:fldCharType="begin" w:fldLock="1"/>
      </w:r>
      <w:r w:rsidR="004B2EE7">
        <w:instrText>ADDIN CSL_CITATION { "citationItems" : [ { "id" : "ITEM-1", "itemData" : { "author" : [ { "dropping-particle" : "", "family" : "Rached", "given" : "T.", "non-dropping-particle" : "", "parse-names" : false, "suffix" : "" }, { "dropping-particle" : "", "family" : "Perkusich", "given" : "A.", "non-dropping-particle" : "", "parse-names" : false, "suffix" : "" } ], "id" : "ITEM-1", "issued" : { "date-parts" : [ [ "0" ] ] }, "title" : "Emotion Recognition Based on Brain-Computer Interface Systems, Brain-Computer Interface - Recent Progress and Future", "type" : "article-journal" }, "uris" : [ "http://www.mendeley.com/documents/?uuid=7dca3408-c360-49af-89f6-9251e3094508" ] } ], "mendeley" : { "formattedCitation" : "[2]", "plainTextFormattedCitation" : "[2]", "previouslyFormattedCitation" : "[2]" }, "properties" : {  }, "schema" : "https://github.com/citation-style-language/schema/raw/master/csl-citation.json" }</w:instrText>
      </w:r>
      <w:r w:rsidR="00D21A6A">
        <w:fldChar w:fldCharType="separate"/>
      </w:r>
      <w:r w:rsidR="004B2EE7" w:rsidRPr="004B2EE7">
        <w:rPr>
          <w:noProof/>
        </w:rPr>
        <w:t>[2]</w:t>
      </w:r>
      <w:r w:rsidR="00D21A6A">
        <w:fldChar w:fldCharType="end"/>
      </w:r>
      <w:r w:rsidR="00D21A6A">
        <w:t>.</w:t>
      </w:r>
    </w:p>
    <w:p w:rsidR="00E524A8" w:rsidRDefault="00E524A8" w:rsidP="00722540">
      <w:r>
        <w:t xml:space="preserve">Los estados mentales han sido estudiados por distintas disciplinas científicas como fisiología, psicología, neurociencias, psiquiatría, </w:t>
      </w:r>
      <w:r w:rsidR="003464D9">
        <w:t xml:space="preserve">cognición aumentada, </w:t>
      </w:r>
      <w:r>
        <w:t xml:space="preserve">etcétera.  </w:t>
      </w:r>
      <w:r w:rsidR="007649CA">
        <w:t xml:space="preserve">En </w:t>
      </w:r>
      <w:r>
        <w:t>consecuencia, han emergido</w:t>
      </w:r>
      <w:r w:rsidR="006342F8">
        <w:t xml:space="preserve"> distintos conceptos</w:t>
      </w:r>
      <w:r w:rsidR="00A4212B">
        <w:t xml:space="preserve"> desde distintas perspectivas sobre los</w:t>
      </w:r>
      <w:r w:rsidR="007649CA">
        <w:t xml:space="preserve"> estados mentales</w:t>
      </w:r>
      <w:r w:rsidR="00D21A6A">
        <w:t xml:space="preserve"> </w:t>
      </w:r>
      <w:r w:rsidR="00885237">
        <w:fldChar w:fldCharType="begin" w:fldLock="1"/>
      </w:r>
      <w:r w:rsidR="004B2EE7">
        <w:instrText>ADDIN CSL_CITATION { "citationItems" : [ { "id" : "ITEM-1", "itemData" : { "author" : [ { "dropping-particle" : "", "family" : "Rached", "given" : "T.", "non-dropping-particle" : "", "parse-names" : false, "suffix" : "" }, { "dropping-particle" : "", "family" : "Perkusich", "given" : "A.", "non-dropping-particle" : "", "parse-names" : false, "suffix" : "" } ], "id" : "ITEM-1", "issued" : { "date-parts" : [ [ "0" ] ] }, "title" : "Emotion Recognition Based on Brain-Computer Interface Systems, Brain-Computer Interface - Recent Progress and Future", "type" : "article-journal" }, "uris" : [ "http://www.mendeley.com/documents/?uuid=7dca3408-c360-49af-89f6-9251e3094508" ] } ], "mendeley" : { "formattedCitation" : "[2]", "plainTextFormattedCitation" : "[2]", "previouslyFormattedCitation" : "[2]" }, "properties" : {  }, "schema" : "https://github.com/citation-style-language/schema/raw/master/csl-citation.json" }</w:instrText>
      </w:r>
      <w:r w:rsidR="00885237">
        <w:fldChar w:fldCharType="separate"/>
      </w:r>
      <w:r w:rsidR="004B2EE7" w:rsidRPr="004B2EE7">
        <w:rPr>
          <w:noProof/>
        </w:rPr>
        <w:t>[2]</w:t>
      </w:r>
      <w:r w:rsidR="00885237">
        <w:fldChar w:fldCharType="end"/>
      </w:r>
      <w:r w:rsidR="00885237">
        <w:t>.</w:t>
      </w:r>
    </w:p>
    <w:p w:rsidR="00722540" w:rsidRDefault="00275C30" w:rsidP="00722540">
      <w:r>
        <w:t xml:space="preserve">Esto </w:t>
      </w:r>
      <w:r w:rsidR="008D0C16">
        <w:t>h</w:t>
      </w:r>
      <w:r>
        <w:t xml:space="preserve">a supuesto un </w:t>
      </w:r>
      <w:r w:rsidR="00B6137B">
        <w:t xml:space="preserve">gran interés en la detección de estados mentales </w:t>
      </w:r>
      <w:r w:rsidR="00722540" w:rsidRPr="00195A44">
        <w:t>a través del análisis de parámetros fisiológico</w:t>
      </w:r>
      <w:r w:rsidR="00D25041">
        <w:t xml:space="preserve">s, en particular </w:t>
      </w:r>
      <w:r w:rsidR="00722540" w:rsidRPr="00195A44">
        <w:t>del cerebro. Así</w:t>
      </w:r>
      <w:r w:rsidR="00804048">
        <w:t xml:space="preserve"> </w:t>
      </w:r>
      <w:r w:rsidR="00722540" w:rsidRPr="00195A44">
        <w:t>como continuamente se busca desarrollar aplicaciones informáticas automatizadas que reciban in</w:t>
      </w:r>
      <w:r w:rsidR="00722540">
        <w:t xml:space="preserve">formación directa a través de </w:t>
      </w:r>
      <w:r w:rsidR="00527F5E">
        <w:t>I</w:t>
      </w:r>
      <w:r w:rsidR="00722540">
        <w:t xml:space="preserve">nterfaces </w:t>
      </w:r>
      <w:r w:rsidR="00527F5E">
        <w:t>C</w:t>
      </w:r>
      <w:r w:rsidR="00722540">
        <w:t xml:space="preserve">erebro </w:t>
      </w:r>
      <w:r w:rsidR="00527F5E">
        <w:t>C</w:t>
      </w:r>
      <w:r w:rsidR="00722540">
        <w:t>omputadora (</w:t>
      </w:r>
      <w:proofErr w:type="spellStart"/>
      <w:r w:rsidR="00E524A8">
        <w:t>Brain</w:t>
      </w:r>
      <w:proofErr w:type="spellEnd"/>
      <w:r w:rsidR="00E524A8">
        <w:t xml:space="preserve"> </w:t>
      </w:r>
      <w:proofErr w:type="spellStart"/>
      <w:r w:rsidR="00E524A8">
        <w:t>Computer</w:t>
      </w:r>
      <w:proofErr w:type="spellEnd"/>
      <w:r w:rsidR="00E524A8">
        <w:t xml:space="preserve"> Interface</w:t>
      </w:r>
      <w:r w:rsidR="005E7884">
        <w:t>, BCI</w:t>
      </w:r>
      <w:r w:rsidR="00722540">
        <w:t>)</w:t>
      </w:r>
      <w:r w:rsidR="00722540" w:rsidRPr="00195A44">
        <w:t>, contando así con entradas objetivas y reduciendo las anomalías que se presentan en lo métodos tradicionales</w:t>
      </w:r>
      <w:r w:rsidR="00722540">
        <w:t xml:space="preserve"> como son entrevistas, cuestionario, grabaciones entre otras</w:t>
      </w:r>
      <w:r w:rsidR="00722540" w:rsidRPr="00195A44">
        <w:t xml:space="preserve">. Es decir que las señales EEG se convierten en </w:t>
      </w:r>
      <w:r w:rsidR="00E3798B">
        <w:t xml:space="preserve">entradas </w:t>
      </w:r>
      <w:r w:rsidR="00722540" w:rsidRPr="00195A44">
        <w:t>de</w:t>
      </w:r>
      <w:r w:rsidR="00722540">
        <w:t xml:space="preserve"> control para las aplicaciones</w:t>
      </w:r>
      <w:r w:rsidR="00885237">
        <w:t xml:space="preserve"> </w:t>
      </w:r>
      <w:r w:rsidR="00885237">
        <w:fldChar w:fldCharType="begin" w:fldLock="1"/>
      </w:r>
      <w:r w:rsidR="004B2EE7">
        <w:instrText>ADDIN CSL_CITATION { "citationItems" : [ { "id" : "ITEM-1", "itemData" : { "DOI" : "10.1088/1741-2560/4/2/R03", "abstract" : "Brain\u2013computer interfaces (BCIs) aim at providing a non-muscular channel for sending commands to the external world using the electroencephalographic activity or other electrophysiological measures of the brain function. An essential factor in the successful operation of BCI systems is the methods used to process the brain signals. In the BCI literature, however, there is no comprehensive review of the signal processing techniques used. This work presents the first such comprehensive survey of all BCI designs using electrical signal recordings published prior to January 2006. Detailed results from this survey are presented and discussed. The following key research questions are addressed: (1) what are the key signal processing components of a BCI, (2) what signal processing algorithms have been used in BCIs and (3) which signal processing techniques have received more attention? S This article has associated online supplementary data files", "author" : [ { "dropping-particle" : "", "family" : "Bashashati", "given" : "Ali", "non-dropping-particle" : "", "parse-names" : false, "suffix" : "" }, { "dropping-particle" : "", "family" : "Fatourechi", "given" : "Mehrdad", "non-dropping-particle" : "", "parse-names" : false, "suffix" : "" }, { "dropping-particle" : "", "family" : "Ward", "given" : "Rabab K", "non-dropping-particle" : "", "parse-names" : false, "suffix" : "" }, { "dropping-particle" : "", "family" : "Birch", "given" : "Gary E", "non-dropping-particle" : "", "parse-names" : false, "suffix" : "" } ], "container-title" : "JOURNAL OF NEURAL ENGINEERING", "id" : "ITEM-1", "issued" : { "date-parts" : [ [ "2007" ] ] }, "title" : "A survey of signal processing algorithms in brain\u2013computer interfaces based on electrical brain signals", "type" : "article-journal" }, "uris" : [ "http://www.mendeley.com/documents/?uuid=01dd5c80-4b5d-4491-a954-3a8060b4c81b" ] } ], "mendeley" : { "formattedCitation" : "[3]", "plainTextFormattedCitation" : "[3]", "previouslyFormattedCitation" : "[3]" }, "properties" : {  }, "schema" : "https://github.com/citation-style-language/schema/raw/master/csl-citation.json" }</w:instrText>
      </w:r>
      <w:r w:rsidR="00885237">
        <w:fldChar w:fldCharType="separate"/>
      </w:r>
      <w:r w:rsidR="004B2EE7" w:rsidRPr="004B2EE7">
        <w:rPr>
          <w:noProof/>
        </w:rPr>
        <w:t>[3]</w:t>
      </w:r>
      <w:r w:rsidR="00885237">
        <w:fldChar w:fldCharType="end"/>
      </w:r>
      <w:r w:rsidR="00885237">
        <w:t>.</w:t>
      </w:r>
    </w:p>
    <w:p w:rsidR="00722540" w:rsidRDefault="00722540" w:rsidP="00F27719">
      <w:pPr>
        <w:tabs>
          <w:tab w:val="left" w:pos="993"/>
        </w:tabs>
      </w:pPr>
      <w:r>
        <w:t xml:space="preserve">Estas aplicaciones se utilizan en diferentes campos, como </w:t>
      </w:r>
      <w:r w:rsidR="00A450F0">
        <w:t xml:space="preserve">el </w:t>
      </w:r>
      <w:r>
        <w:t>entretenimiento</w:t>
      </w:r>
      <w:r w:rsidR="00B43D57">
        <w:t>, salud</w:t>
      </w:r>
      <w:r w:rsidR="005F3139">
        <w:t xml:space="preserve"> y el neuromarketing </w:t>
      </w:r>
      <w:r>
        <w:t>(juegos basados en actividad cerebral</w:t>
      </w:r>
      <w:r w:rsidR="005F3139">
        <w:t>, monitoreo de pacientes y análisis de compra de los consumidores, respectivamente</w:t>
      </w:r>
      <w:r>
        <w:t>)</w:t>
      </w:r>
      <w:r w:rsidR="005F3139">
        <w:t>.</w:t>
      </w:r>
      <w:r>
        <w:t xml:space="preserve"> Todo esto es posible debido al avance en los métodos de obtención de señales</w:t>
      </w:r>
      <w:r w:rsidR="005F3139">
        <w:t xml:space="preserve"> </w:t>
      </w:r>
      <w:r w:rsidR="005F3139" w:rsidRPr="005F3139">
        <w:t>electroencefalográfica</w:t>
      </w:r>
      <w:r>
        <w:t>, como también al procesamiento utilizado para la extracción de características que permitan establecer patrones para inferir estados mentales</w:t>
      </w:r>
      <w:r w:rsidR="00885237">
        <w:t xml:space="preserve"> </w:t>
      </w:r>
      <w:r w:rsidR="00885237">
        <w:fldChar w:fldCharType="begin" w:fldLock="1"/>
      </w:r>
      <w:r w:rsidR="004B2EE7">
        <w:instrText>ADDIN CSL_CITATION { "citationItems" : [ { "id" : "ITEM-1", "itemData" : { "ISSN" : "1692-5238", "author" : [ { "dropping-particle" : "", "family" : "Valderrama C.", "given" : "Camilo E", "non-dropping-particle" : "", "parse-names" : false, "suffix" : "" }, { "dropping-particle" : "", "family" : "Ulloa", "given" : "Gonzalo", "non-dropping-particle" : "", "parse-names" : false, "suffix" : "" } ], "container-title" : "Sistemas &amp; Telematica", "id" : "ITEM-1", "issue" : "20", "issued" : { "date-parts" : [ [ "2012" ] ] }, "title" : "Analisis espectral de parametros fisiologicos para la deteccion de emociones", "type" : "article-journal", "volume" : "10" }, "uris" : [ "http://www.mendeley.com/documents/?uuid=bb677207-a95c-42de-946b-895ee28b1a1c" ] } ], "mendeley" : { "formattedCitation" : "[4]", "plainTextFormattedCitation" : "[4]", "previouslyFormattedCitation" : "[4]" }, "properties" : {  }, "schema" : "https://github.com/citation-style-language/schema/raw/master/csl-citation.json" }</w:instrText>
      </w:r>
      <w:r w:rsidR="00885237">
        <w:fldChar w:fldCharType="separate"/>
      </w:r>
      <w:r w:rsidR="004B2EE7" w:rsidRPr="004B2EE7">
        <w:rPr>
          <w:noProof/>
        </w:rPr>
        <w:t>[4]</w:t>
      </w:r>
      <w:r w:rsidR="00885237">
        <w:fldChar w:fldCharType="end"/>
      </w:r>
      <w:r w:rsidR="00885237">
        <w:t>.</w:t>
      </w:r>
    </w:p>
    <w:p w:rsidR="00722540" w:rsidRDefault="00722540" w:rsidP="00722540">
      <w:r>
        <w:t xml:space="preserve">Hay varios proyectos de investigación que tienen como objetivo evaluar en tiempo real </w:t>
      </w:r>
      <w:r w:rsidR="00546019">
        <w:t>los</w:t>
      </w:r>
      <w:r>
        <w:t xml:space="preserve"> estado</w:t>
      </w:r>
      <w:r w:rsidR="00546019">
        <w:t>s</w:t>
      </w:r>
      <w:r w:rsidR="00D65435">
        <w:t xml:space="preserve"> </w:t>
      </w:r>
      <w:r>
        <w:t>mental</w:t>
      </w:r>
      <w:r w:rsidR="00546019">
        <w:t>es</w:t>
      </w:r>
      <w:r>
        <w:t xml:space="preserve"> de</w:t>
      </w:r>
      <w:r w:rsidR="00A60853">
        <w:t xml:space="preserve"> </w:t>
      </w:r>
      <w:r>
        <w:t>usuario</w:t>
      </w:r>
      <w:r w:rsidR="00A60853">
        <w:t>s</w:t>
      </w:r>
      <w:r>
        <w:t xml:space="preserve">, mediante sistemas que </w:t>
      </w:r>
      <w:r w:rsidR="00123E2C">
        <w:t>registran</w:t>
      </w:r>
      <w:r w:rsidR="005208EA">
        <w:t>, procesan y clasifican</w:t>
      </w:r>
      <w:r w:rsidR="00A60853">
        <w:t xml:space="preserve"> las ondas </w:t>
      </w:r>
      <w:r w:rsidR="00401B2B">
        <w:t>electroencefalográficas</w:t>
      </w:r>
      <w:r w:rsidR="005208EA">
        <w:t xml:space="preserve"> del cerebro</w:t>
      </w:r>
      <w:r>
        <w:t xml:space="preserve">, sin embargo, en la investigación del estado del arte no se encontraron antecedentes que involucren aspectos ergonómicos que afectan al usuario, por otro </w:t>
      </w:r>
      <w:r w:rsidR="004A1B4A">
        <w:t>lado,</w:t>
      </w:r>
      <w:r>
        <w:t xml:space="preserve"> tampoco se encontraron trabajos relacionados con sistemas embebidos </w:t>
      </w:r>
      <w:r w:rsidR="001450E0">
        <w:t xml:space="preserve">que evalúen en tiempo real estados mentales </w:t>
      </w:r>
      <w:r>
        <w:t xml:space="preserve">aplicados a la </w:t>
      </w:r>
      <w:r w:rsidR="00BE3EF4">
        <w:t>C</w:t>
      </w:r>
      <w:r>
        <w:t xml:space="preserve">ognición </w:t>
      </w:r>
      <w:r w:rsidR="00BE3EF4">
        <w:t>A</w:t>
      </w:r>
      <w:r>
        <w:t>umentada</w:t>
      </w:r>
      <w:r w:rsidR="00CE6A73">
        <w:t xml:space="preserve"> (</w:t>
      </w:r>
      <w:proofErr w:type="spellStart"/>
      <w:r w:rsidR="008D0C16">
        <w:t>A</w:t>
      </w:r>
      <w:r w:rsidR="008D0C16" w:rsidRPr="004B2EE7">
        <w:t>ugmented</w:t>
      </w:r>
      <w:proofErr w:type="spellEnd"/>
      <w:r w:rsidR="008D0C16" w:rsidRPr="004B2EE7">
        <w:t xml:space="preserve"> </w:t>
      </w:r>
      <w:proofErr w:type="spellStart"/>
      <w:r w:rsidR="008D0C16">
        <w:t>C</w:t>
      </w:r>
      <w:r w:rsidR="008D0C16" w:rsidRPr="004B2EE7">
        <w:t>ognition</w:t>
      </w:r>
      <w:proofErr w:type="spellEnd"/>
      <w:r w:rsidR="008D0C16">
        <w:t xml:space="preserve">, </w:t>
      </w:r>
      <w:proofErr w:type="spellStart"/>
      <w:r w:rsidR="00CE6A73">
        <w:t>AugCog</w:t>
      </w:r>
      <w:proofErr w:type="spellEnd"/>
      <w:r w:rsidR="00CE6A73">
        <w:t>)</w:t>
      </w:r>
      <w:r>
        <w:t>.</w:t>
      </w:r>
    </w:p>
    <w:p w:rsidR="00722540" w:rsidRDefault="00722540" w:rsidP="00722540">
      <w:r>
        <w:t>Por lo anterior, esta tesis</w:t>
      </w:r>
      <w:r w:rsidR="004B2EE7">
        <w:t xml:space="preserve"> </w:t>
      </w:r>
      <w:r w:rsidR="00110F5C">
        <w:t>presenta</w:t>
      </w:r>
      <w:r w:rsidR="004B2EE7">
        <w:t xml:space="preserve"> </w:t>
      </w:r>
      <w:r>
        <w:t xml:space="preserve">el diseño y desarrollo de un sistema embebido para aplicaciones de Cognición Aumentada, el cual debe </w:t>
      </w:r>
      <w:r w:rsidR="00635B27">
        <w:t xml:space="preserve">registrar </w:t>
      </w:r>
      <w:r>
        <w:t xml:space="preserve">y procesar actividad EEG, para detectar estados metales: concentración y </w:t>
      </w:r>
      <w:r w:rsidR="004A1B4A">
        <w:t>felicidad,</w:t>
      </w:r>
      <w:r>
        <w:t xml:space="preserve"> así como </w:t>
      </w:r>
      <w:r w:rsidR="00546019">
        <w:t xml:space="preserve">el registro </w:t>
      </w:r>
      <w:r>
        <w:t>de tres variables que afectan directamente al usuario</w:t>
      </w:r>
      <w:r w:rsidR="00546019">
        <w:t xml:space="preserve"> (temperatura, iluminación y ruido)</w:t>
      </w:r>
      <w:r>
        <w:t>, como salida de este sistema embebido se pretende</w:t>
      </w:r>
      <w:r w:rsidR="00635B27">
        <w:t>n</w:t>
      </w:r>
      <w:r>
        <w:t xml:space="preserve"> diferentes tecnologías, por ejemplo: matriz de led, pantallas de LCD, envío de alertas a través de servicios web.</w:t>
      </w:r>
    </w:p>
    <w:p w:rsidR="00E245BC" w:rsidRDefault="00E245BC" w:rsidP="00E245BC">
      <w:pPr>
        <w:pStyle w:val="Ttulo2"/>
      </w:pPr>
      <w:bookmarkStart w:id="9" w:name="_Toc486415553"/>
      <w:r>
        <w:t>Antecedentes</w:t>
      </w:r>
      <w:bookmarkEnd w:id="9"/>
    </w:p>
    <w:p w:rsidR="00E245BC" w:rsidRDefault="00E245BC" w:rsidP="00E245BC">
      <w:r>
        <w:t>En el laboratorio de Sistemas Distribuidos, del Centro Nacional de Investigación y Desarrollo Tecnológico (CENIDET), se han realizado investigaciones referentes al estudio de la Interacción Humano Computadora (</w:t>
      </w:r>
      <w:r w:rsidR="007419D2" w:rsidRPr="007419D2">
        <w:t xml:space="preserve">Human </w:t>
      </w:r>
      <w:proofErr w:type="spellStart"/>
      <w:r w:rsidR="007419D2" w:rsidRPr="007419D2">
        <w:t>Computer</w:t>
      </w:r>
      <w:proofErr w:type="spellEnd"/>
      <w:r w:rsidR="007419D2" w:rsidRPr="007419D2">
        <w:t xml:space="preserve"> </w:t>
      </w:r>
      <w:proofErr w:type="spellStart"/>
      <w:r w:rsidR="007419D2" w:rsidRPr="007419D2">
        <w:t>Interaction</w:t>
      </w:r>
      <w:proofErr w:type="spellEnd"/>
      <w:r w:rsidR="00BB0368">
        <w:t>, HCI</w:t>
      </w:r>
      <w:r>
        <w:t xml:space="preserve">), desarrollando aplicaciones usando </w:t>
      </w:r>
      <w:r w:rsidR="007419D2">
        <w:t>BCI</w:t>
      </w:r>
      <w:r>
        <w:t>.</w:t>
      </w:r>
    </w:p>
    <w:p w:rsidR="0023100C" w:rsidRDefault="00E245BC" w:rsidP="00E245BC">
      <w:r>
        <w:t xml:space="preserve">En esta sección, se describen algunos proyectos de tesis de maestría </w:t>
      </w:r>
      <w:r w:rsidR="0010601E">
        <w:t xml:space="preserve">y doctorado </w:t>
      </w:r>
      <w:r>
        <w:t>que han sido desarrollados en el CENIDET, siendo el punto de referencia para la definición de la metodología de esta tesis.</w:t>
      </w:r>
    </w:p>
    <w:p w:rsidR="00E245BC" w:rsidRDefault="00E245BC" w:rsidP="00E245BC">
      <w:pPr>
        <w:pStyle w:val="Ttulo3"/>
      </w:pPr>
      <w:bookmarkStart w:id="10" w:name="_Toc486415554"/>
      <w:r>
        <w:t>Modelo semántico para la gestión de técnicas de HCI mediante el monitoreo de actividad bioeléctrica (EEG) para caracterizar estados mentales y su relación con cambios en el contexto del usuario</w:t>
      </w:r>
      <w:bookmarkEnd w:id="10"/>
      <w:r w:rsidR="00885237">
        <w:t xml:space="preserve"> </w:t>
      </w:r>
      <w:r w:rsidR="00885237">
        <w:fldChar w:fldCharType="begin" w:fldLock="1"/>
      </w:r>
      <w:r w:rsidR="004B2EE7">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"http://www.mendeley.com/documents/?uuid=8df79ace-ba65-4ee4-a4a6-f943dfb3e91c" ] } ], "mendeley" : { "formattedCitation" : "[5]", "plainTextFormattedCitation" : "[5]", "previouslyFormattedCitation" : "[5]" }, "properties" : {  }, "schema" : "https://github.com/citation-style-language/schema/raw/master/csl-citation.json" }</w:instrText>
      </w:r>
      <w:r w:rsidR="00885237">
        <w:fldChar w:fldCharType="separate"/>
      </w:r>
      <w:r w:rsidR="004B2EE7" w:rsidRPr="004B2EE7">
        <w:rPr>
          <w:noProof/>
        </w:rPr>
        <w:t>[5]</w:t>
      </w:r>
      <w:r w:rsidR="00885237">
        <w:fldChar w:fldCharType="end"/>
      </w:r>
    </w:p>
    <w:p w:rsidR="00E245BC" w:rsidRPr="00A12113" w:rsidRDefault="00E245BC" w:rsidP="00E245BC">
      <w:r>
        <w:t>La metodología que se desarrolló en</w:t>
      </w:r>
      <w:r w:rsidR="00F07634">
        <w:t xml:space="preserve"> Balam Guzmán</w:t>
      </w:r>
      <w:r w:rsidR="00885237">
        <w:t xml:space="preserve"> </w:t>
      </w:r>
      <w:r w:rsidR="00885237">
        <w:fldChar w:fldCharType="begin" w:fldLock="1"/>
      </w:r>
      <w:r w:rsidR="004B2EE7">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"http://www.mendeley.com/documents/?uuid=8df79ace-ba65-4ee4-a4a6-f943dfb3e91c" ] } ], "mendeley" : { "formattedCitation" : "[5]", "plainTextFormattedCitation" : "[5]", "previouslyFormattedCitation" : "[5]" }, "properties" : {  }, "schema" : "https://github.com/citation-style-language/schema/raw/master/csl-citation.json" }</w:instrText>
      </w:r>
      <w:r w:rsidR="00885237">
        <w:fldChar w:fldCharType="separate"/>
      </w:r>
      <w:r w:rsidR="004B2EE7" w:rsidRPr="004B2EE7">
        <w:rPr>
          <w:noProof/>
        </w:rPr>
        <w:t>[5]</w:t>
      </w:r>
      <w:r w:rsidR="00885237">
        <w:fldChar w:fldCharType="end"/>
      </w:r>
      <w:r>
        <w:t>, se describe los siguientes procesos: adquisición, procesamiento, obtención de características y clasificación de señales EEG; los cuales se definieron el modelo para caracterizar monitorear dos estados mentales: concentración y relajación. Para cada estado mental se diseñó e implemento un protocolo de inducción. Estos protocolos fueron el Test del trazo, y el Test de Toulouse correspondientes al estado de concentración. En cuanto al estado de relajación, se acondiciono un lugar controlando la iluminación, el ruido y el clima para propiciar dicho estado mental.</w:t>
      </w:r>
    </w:p>
    <w:p w:rsidR="00E245BC" w:rsidRDefault="00E245BC" w:rsidP="00E245BC">
      <w:r>
        <w:t>Para las pruebas experimentales y funcionalidades, se establecieron cinco escenarios para evaluar los protocolos:</w:t>
      </w:r>
    </w:p>
    <w:p w:rsidR="00E245BC" w:rsidRPr="00887F2E" w:rsidRDefault="00E245BC" w:rsidP="001439C9">
      <w:pPr>
        <w:pStyle w:val="Prrafodelista"/>
        <w:numPr>
          <w:ilvl w:val="0"/>
          <w:numId w:val="2"/>
        </w:numPr>
        <w:spacing w:before="160" w:line="240" w:lineRule="auto"/>
        <w:ind w:left="714" w:hanging="357"/>
      </w:pPr>
      <w:r w:rsidRPr="00887F2E">
        <w:t>Escenario 1. No controlada y sin procesamiento de la señal.</w:t>
      </w:r>
    </w:p>
    <w:p w:rsidR="00E245BC" w:rsidRPr="00887F2E" w:rsidRDefault="00E245BC" w:rsidP="001439C9">
      <w:pPr>
        <w:pStyle w:val="Prrafodelista"/>
        <w:numPr>
          <w:ilvl w:val="0"/>
          <w:numId w:val="2"/>
        </w:numPr>
        <w:spacing w:before="160" w:line="240" w:lineRule="auto"/>
        <w:ind w:left="714" w:hanging="357"/>
      </w:pPr>
      <w:r w:rsidRPr="00887F2E">
        <w:t>Escenario 2. No controlada y con procesamiento de señal utilizando el algoritmo de optimización mínima secuencial (SMO).</w:t>
      </w:r>
    </w:p>
    <w:p w:rsidR="00E245BC" w:rsidRPr="00887F2E" w:rsidRDefault="00E245BC" w:rsidP="001439C9">
      <w:pPr>
        <w:pStyle w:val="Prrafodelista"/>
        <w:numPr>
          <w:ilvl w:val="0"/>
          <w:numId w:val="2"/>
        </w:numPr>
        <w:spacing w:before="160" w:line="240" w:lineRule="auto"/>
        <w:ind w:left="714" w:hanging="357"/>
      </w:pPr>
      <w:r w:rsidRPr="00887F2E">
        <w:t>Escenario 3. Controlada y sin procesamiento de la señal.</w:t>
      </w:r>
    </w:p>
    <w:p w:rsidR="00E245BC" w:rsidRPr="00887F2E" w:rsidRDefault="00E245BC" w:rsidP="001439C9">
      <w:pPr>
        <w:pStyle w:val="Prrafodelista"/>
        <w:numPr>
          <w:ilvl w:val="0"/>
          <w:numId w:val="2"/>
        </w:numPr>
        <w:spacing w:before="160" w:line="240" w:lineRule="auto"/>
        <w:ind w:left="714" w:hanging="357"/>
      </w:pPr>
      <w:r w:rsidRPr="00887F2E">
        <w:t>Escenario 4. Controlada y con procesamiento de la señal utilizando el algoritmo SMO.</w:t>
      </w:r>
    </w:p>
    <w:p w:rsidR="00E245BC" w:rsidRPr="00887F2E" w:rsidRDefault="00E245BC" w:rsidP="001439C9">
      <w:pPr>
        <w:pStyle w:val="Prrafodelista"/>
        <w:numPr>
          <w:ilvl w:val="0"/>
          <w:numId w:val="2"/>
        </w:numPr>
        <w:spacing w:before="160" w:line="240" w:lineRule="auto"/>
        <w:ind w:left="714" w:hanging="357"/>
      </w:pPr>
      <w:r w:rsidRPr="00887F2E">
        <w:t>Escenario 5. Controlada y con procesamiento de la señal utilizando el algoritmo de clasificación de Bayes.</w:t>
      </w:r>
    </w:p>
    <w:p w:rsidR="00E245BC" w:rsidRDefault="00E245BC" w:rsidP="00E245BC">
      <w:r>
        <w:t xml:space="preserve">Los resultados obtenidos indican que en las pruebas no controladas y sin procesamiento de la señal son afectadas por el ruido ambiental y por las condiciones contextuales no favorables para la prueba. En </w:t>
      </w:r>
      <w:r w:rsidR="002D0F03">
        <w:t>cambio,</w:t>
      </w:r>
      <w:r>
        <w:t xml:space="preserve"> en los escenarios 4 y 5, donde se controlaron las variables antes mencionadas, las señales obtenidas ofrecieron información con mayor precisión.</w:t>
      </w:r>
    </w:p>
    <w:p w:rsidR="0023100C" w:rsidRPr="0023100C" w:rsidRDefault="00E245BC" w:rsidP="0023100C">
      <w:pPr>
        <w:pStyle w:val="Ttulo3"/>
      </w:pPr>
      <w:bookmarkStart w:id="11" w:name="_Toc453835775"/>
      <w:bookmarkStart w:id="12" w:name="_Toc486415555"/>
      <w:r w:rsidRPr="00615A55">
        <w:t>M</w:t>
      </w:r>
      <w:r>
        <w:t>etodología de comunicación aumentada y alternativa para personas con parálisis cerebral mediante mecanismos heterogéneos de Interacción Humano Computadora</w:t>
      </w:r>
      <w:r w:rsidR="001439C9">
        <w:t xml:space="preserve"> </w:t>
      </w:r>
      <w:sdt>
        <w:sdtPr>
          <w:id w:val="-1073817445"/>
          <w:citation/>
        </w:sdtPr>
        <w:sdtEndPr/>
        <w:sdtContent>
          <w:r w:rsidR="001439C9">
            <w:fldChar w:fldCharType="begin"/>
          </w:r>
          <w:r w:rsidR="001439C9">
            <w:instrText xml:space="preserve"> CITATION ortiz-carreón-2016-metodología-de-comunicación-aumentativa-y-alternativa-para-personas-con-parálisis-cerebral-mediante-mecanismos-heterogéneos-de-interfaces-humano-computadora \l 2058 </w:instrText>
          </w:r>
          <w:r w:rsidR="001439C9">
            <w:fldChar w:fldCharType="separate"/>
          </w:r>
          <w:r w:rsidR="00885237" w:rsidRPr="00885237">
            <w:rPr>
              <w:noProof/>
            </w:rPr>
            <w:t>[2]</w:t>
          </w:r>
          <w:r w:rsidR="001439C9">
            <w:fldChar w:fldCharType="end"/>
          </w:r>
        </w:sdtContent>
      </w:sdt>
      <w:r>
        <w:t xml:space="preserve"> </w:t>
      </w:r>
      <w:bookmarkEnd w:id="11"/>
      <w:bookmarkEnd w:id="12"/>
    </w:p>
    <w:p w:rsidR="00E245BC" w:rsidRDefault="00E245BC" w:rsidP="00E245BC">
      <w:r>
        <w:t xml:space="preserve">La metodología desarrollada en esta </w:t>
      </w:r>
      <w:r w:rsidR="001439C9">
        <w:t>tesis</w:t>
      </w:r>
      <w:r w:rsidR="00F07634">
        <w:t xml:space="preserve"> </w:t>
      </w:r>
      <w:r>
        <w:t xml:space="preserve">se basa principalmente en la </w:t>
      </w:r>
      <w:r w:rsidR="007419D2">
        <w:t>HCI</w:t>
      </w:r>
      <w:r w:rsidR="001439C9">
        <w:t xml:space="preserve"> </w:t>
      </w:r>
      <w:r>
        <w:t>con el fin de crear un Sistemas de Comunicación Aumentativa y Alternativa (SCAA) que sea capaz de implementar tres mecanismos de interacción accesibles al usuario final (personas con Parálisis Cerebral). Asimismo, SCAA se implementó un módulo manual y automático que permite al usuario seleccionar las palabras o pictogramas acordes a su estado emocional (Felicidad y tristeza).</w:t>
      </w:r>
    </w:p>
    <w:p w:rsidR="00E245BC" w:rsidRDefault="00E245BC" w:rsidP="00E245BC">
      <w:r>
        <w:t>La metodología de solución se divide en dos procesos: detección de estados emocionales y el desarrollo de un Sistemas de Comunicación Aumentativa y Alternativa (SCAA).</w:t>
      </w:r>
    </w:p>
    <w:p w:rsidR="00E245BC" w:rsidRPr="00AB19AC" w:rsidRDefault="00E245BC" w:rsidP="00E245BC">
      <w:pPr>
        <w:pStyle w:val="Prrafodelista"/>
        <w:numPr>
          <w:ilvl w:val="0"/>
          <w:numId w:val="4"/>
        </w:numPr>
        <w:spacing w:before="160" w:line="360" w:lineRule="auto"/>
      </w:pPr>
      <w:r w:rsidRPr="00AB19AC">
        <w:t>Identificación del estado mental</w:t>
      </w:r>
    </w:p>
    <w:p w:rsidR="00E245BC" w:rsidRPr="00AB19AC" w:rsidRDefault="001439C9" w:rsidP="001439C9">
      <w:pPr>
        <w:pStyle w:val="Prrafodelista"/>
        <w:numPr>
          <w:ilvl w:val="1"/>
          <w:numId w:val="4"/>
        </w:numPr>
        <w:spacing w:before="160" w:line="240" w:lineRule="auto"/>
        <w:ind w:left="1434" w:hanging="357"/>
      </w:pPr>
      <w:r w:rsidRPr="00AB19AC">
        <w:t>Preprocesamiento</w:t>
      </w:r>
      <w:r w:rsidR="00E245BC" w:rsidRPr="00AB19AC">
        <w:t>: se utilizó el filtro pasa-bandas con una frecuencia de corte 0.5 y 50 Hz.</w:t>
      </w:r>
    </w:p>
    <w:p w:rsidR="00E245BC" w:rsidRPr="00AB19AC" w:rsidRDefault="00E245BC" w:rsidP="001439C9">
      <w:pPr>
        <w:pStyle w:val="Prrafodelista"/>
        <w:numPr>
          <w:ilvl w:val="1"/>
          <w:numId w:val="4"/>
        </w:numPr>
        <w:spacing w:before="160" w:line="240" w:lineRule="auto"/>
      </w:pPr>
      <w:r w:rsidRPr="00AB19AC">
        <w:t xml:space="preserve">Procesamiento: obtención de las características alfa, beta, theta y gama utilizando un filtro pasa bandas. </w:t>
      </w:r>
    </w:p>
    <w:p w:rsidR="00E245BC" w:rsidRPr="00AB19AC" w:rsidRDefault="00E245BC" w:rsidP="001439C9">
      <w:pPr>
        <w:pStyle w:val="Prrafodelista"/>
        <w:numPr>
          <w:ilvl w:val="1"/>
          <w:numId w:val="4"/>
        </w:numPr>
        <w:spacing w:before="160" w:line="240" w:lineRule="auto"/>
        <w:ind w:left="1434" w:hanging="357"/>
      </w:pPr>
      <w:r w:rsidRPr="00AB19AC">
        <w:t>Obtención de características: determinación de la de la densidad espectral usando la Transformada Rápida de Fourier (FFT) y son almacenadas en corpus.</w:t>
      </w:r>
    </w:p>
    <w:p w:rsidR="00E245BC" w:rsidRPr="00AB19AC" w:rsidRDefault="00E245BC" w:rsidP="001439C9">
      <w:pPr>
        <w:pStyle w:val="Prrafodelista"/>
        <w:numPr>
          <w:ilvl w:val="1"/>
          <w:numId w:val="4"/>
        </w:numPr>
        <w:spacing w:before="160" w:line="240" w:lineRule="auto"/>
      </w:pPr>
      <w:r w:rsidRPr="00AB19AC">
        <w:t xml:space="preserve">Clasificación: se lleva a cabo utilizando las librerías proporcionadas por </w:t>
      </w:r>
      <w:proofErr w:type="spellStart"/>
      <w:r w:rsidRPr="00AB19AC">
        <w:t>Weka</w:t>
      </w:r>
      <w:proofErr w:type="spellEnd"/>
      <w:r w:rsidRPr="00AB19AC">
        <w:t xml:space="preserve"> usando el algoritmo de clasificación SMO.</w:t>
      </w:r>
    </w:p>
    <w:p w:rsidR="00E245BC" w:rsidRPr="00AB19AC" w:rsidRDefault="00E245BC" w:rsidP="00E245BC">
      <w:pPr>
        <w:pStyle w:val="Prrafodelista"/>
        <w:numPr>
          <w:ilvl w:val="0"/>
          <w:numId w:val="4"/>
        </w:numPr>
        <w:spacing w:before="160" w:line="360" w:lineRule="auto"/>
      </w:pPr>
      <w:r w:rsidRPr="00AB19AC">
        <w:t>Interfaz de comunicación</w:t>
      </w:r>
    </w:p>
    <w:p w:rsidR="00E245BC" w:rsidRPr="00AB19AC" w:rsidRDefault="00E245BC" w:rsidP="001439C9">
      <w:pPr>
        <w:pStyle w:val="Prrafodelista"/>
        <w:numPr>
          <w:ilvl w:val="1"/>
          <w:numId w:val="4"/>
        </w:numPr>
        <w:spacing w:before="160" w:line="240" w:lineRule="auto"/>
        <w:ind w:left="1434" w:hanging="357"/>
      </w:pPr>
      <w:r w:rsidRPr="00AB19AC">
        <w:t>Formación de oraciones: esta opción facilita la selección de pictogramas ya que define al verbo como la unidad central de la oración.</w:t>
      </w:r>
    </w:p>
    <w:p w:rsidR="00E245BC" w:rsidRPr="00AB19AC" w:rsidRDefault="00E245BC" w:rsidP="001439C9">
      <w:pPr>
        <w:pStyle w:val="Prrafodelista"/>
        <w:numPr>
          <w:ilvl w:val="1"/>
          <w:numId w:val="4"/>
        </w:numPr>
        <w:spacing w:before="160" w:line="240" w:lineRule="auto"/>
      </w:pPr>
      <w:r w:rsidRPr="00AB19AC">
        <w:t xml:space="preserve">Predicción de oraciones: en esta opción de determinar el vocabulario para optimizar la selección de pictogramas.  </w:t>
      </w:r>
    </w:p>
    <w:p w:rsidR="00E245BC" w:rsidRPr="00AB19AC" w:rsidRDefault="00E245BC" w:rsidP="001439C9">
      <w:pPr>
        <w:pStyle w:val="Prrafodelista"/>
        <w:numPr>
          <w:ilvl w:val="1"/>
          <w:numId w:val="4"/>
        </w:numPr>
        <w:spacing w:before="160" w:line="240" w:lineRule="auto"/>
      </w:pPr>
      <w:r w:rsidRPr="00AB19AC">
        <w:t>Comunicación multimodal: esta opción nos da dos opciones de salida de oración escrita, las cuales son las siguientes: traducir el texto a voz o bien enviar la oración en un mensaje de texto.</w:t>
      </w:r>
    </w:p>
    <w:p w:rsidR="0023100C" w:rsidRDefault="00E245BC" w:rsidP="00E245BC">
      <w:r>
        <w:t>El total de las evaluaciones realizadas en la prueba fue de 169 objetos, de las cuales 83 corresponden al estado emocional de fe</w:t>
      </w:r>
      <w:r w:rsidR="00722540">
        <w:t xml:space="preserve">licidad y el 86 para tristeza. </w:t>
      </w:r>
    </w:p>
    <w:p w:rsidR="0023100C" w:rsidRPr="0023100C" w:rsidRDefault="00E245BC" w:rsidP="0023100C">
      <w:pPr>
        <w:pStyle w:val="Ttulo3"/>
      </w:pPr>
      <w:bookmarkStart w:id="13" w:name="_Toc453835774"/>
      <w:bookmarkStart w:id="14" w:name="_Toc486415556"/>
      <w:r>
        <w:t>E</w:t>
      </w:r>
      <w:r w:rsidRPr="00B455B8">
        <w:t>valuación neuropsicológica de la experiencia del usuario en personas con discapacidad a partir de interfaces cerebro computadora</w:t>
      </w:r>
      <w:bookmarkEnd w:id="13"/>
      <w:r w:rsidR="007419D2">
        <w:t xml:space="preserve"> </w:t>
      </w:r>
      <w:sdt>
        <w:sdtPr>
          <w:id w:val="620895083"/>
          <w:citation/>
        </w:sdtPr>
        <w:sdtEndPr/>
        <w:sdtContent>
          <w:r w:rsidR="007419D2">
            <w:fldChar w:fldCharType="begin"/>
          </w:r>
          <w:r w:rsidR="007419D2">
            <w:instrText xml:space="preserve"> CITATION gonzález-franco-2017-metodología-uxeeg-para-la-evaluación-de-la-experiencia-del-usuario-en-personas-con-discapacidad-a-partir-de-interfaces-cerebro-computadora \l 2058 </w:instrText>
          </w:r>
          <w:r w:rsidR="007419D2">
            <w:fldChar w:fldCharType="separate"/>
          </w:r>
          <w:r w:rsidR="00885237" w:rsidRPr="00885237">
            <w:rPr>
              <w:noProof/>
            </w:rPr>
            <w:t>[3]</w:t>
          </w:r>
          <w:r w:rsidR="007419D2">
            <w:fldChar w:fldCharType="end"/>
          </w:r>
        </w:sdtContent>
      </w:sdt>
      <w:r>
        <w:t xml:space="preserve"> </w:t>
      </w:r>
      <w:bookmarkEnd w:id="14"/>
    </w:p>
    <w:p w:rsidR="00E245BC" w:rsidRDefault="00E245BC" w:rsidP="00E245BC">
      <w:r>
        <w:t>En este trabajo, se diseñó un modelo un modelo de interacción multimodal para personas con discapacidad, integrando a un sistema de sistema de reconocimiento del contexto.</w:t>
      </w:r>
    </w:p>
    <w:p w:rsidR="00E245BC" w:rsidRDefault="00E245BC" w:rsidP="00E245BC">
      <w:r>
        <w:t>En esta tesis, se desarrolló e implementó un método de evaluación centrada en el usuario (</w:t>
      </w:r>
      <w:r w:rsidR="007419D2">
        <w:t xml:space="preserve">por sus siglas en inglés </w:t>
      </w:r>
      <w:r>
        <w:t>UCE</w:t>
      </w:r>
      <w:r w:rsidR="007419D2">
        <w:t>,</w:t>
      </w:r>
      <w:r>
        <w:t xml:space="preserve">), el cual es aplicable a sistemas adaptados a mecanismos HCI, en donde se exploran distintas mediciones fisiológicas para obtener para obtener una valoración objetiva de la experiencia del usuario. </w:t>
      </w:r>
    </w:p>
    <w:p w:rsidR="00E245BC" w:rsidRDefault="00E245BC" w:rsidP="00E245BC">
      <w:r>
        <w:t>Esta investigación se centra en establecer una relación entre la actividad cerebral del usuario y los parámetros de afectividad, confianza y satisfacción.</w:t>
      </w:r>
    </w:p>
    <w:p w:rsidR="00E245BC" w:rsidRDefault="00E245BC" w:rsidP="00E245BC">
      <w:r>
        <w:t>Para las pruebas se llevaron a cabo diferentes tareas para inducir estados cognitivos en personas con Parálisis Cerebral (PC), las cuales fueron:</w:t>
      </w:r>
    </w:p>
    <w:p w:rsidR="00E245BC" w:rsidRPr="00AB19AC" w:rsidRDefault="00E245BC" w:rsidP="00C1699C">
      <w:pPr>
        <w:pStyle w:val="Prrafodelista"/>
        <w:numPr>
          <w:ilvl w:val="0"/>
          <w:numId w:val="5"/>
        </w:numPr>
        <w:spacing w:before="160" w:line="240" w:lineRule="auto"/>
        <w:ind w:left="714" w:hanging="357"/>
      </w:pPr>
      <w:r w:rsidRPr="00AB19AC">
        <w:t>Actividades basadas para el desarrollo de habilidades de comunicación basadas en tableros de pictograma.</w:t>
      </w:r>
    </w:p>
    <w:p w:rsidR="00E245BC" w:rsidRPr="00AB19AC" w:rsidRDefault="00E245BC" w:rsidP="00C1699C">
      <w:pPr>
        <w:pStyle w:val="Prrafodelista"/>
        <w:numPr>
          <w:ilvl w:val="0"/>
          <w:numId w:val="5"/>
        </w:numPr>
        <w:spacing w:before="160" w:line="240" w:lineRule="auto"/>
        <w:ind w:left="714" w:hanging="357"/>
      </w:pPr>
      <w:r w:rsidRPr="00AB19AC">
        <w:t>Actividades para el desarrollo de habilidades basada en señas.</w:t>
      </w:r>
    </w:p>
    <w:p w:rsidR="00E245BC" w:rsidRPr="00AB19AC" w:rsidRDefault="00E245BC" w:rsidP="00C1699C">
      <w:pPr>
        <w:pStyle w:val="Prrafodelista"/>
        <w:numPr>
          <w:ilvl w:val="0"/>
          <w:numId w:val="5"/>
        </w:numPr>
        <w:spacing w:before="160" w:line="240" w:lineRule="auto"/>
        <w:ind w:left="714" w:hanging="357"/>
      </w:pPr>
      <w:r w:rsidRPr="00AB19AC">
        <w:t>Actividades recreativas desarrolladas a partir de juegos de mesa.</w:t>
      </w:r>
    </w:p>
    <w:p w:rsidR="0023100C" w:rsidRPr="0023100C" w:rsidRDefault="00E245BC" w:rsidP="0023100C">
      <w:r>
        <w:t>En los resultados se logró identificar un patrón de comportamiento distinto en los ritmos cerebrales Alfa, Beta, Delta y Theta, por ejemplo, durante el 95.12% del tiempo que d</w:t>
      </w:r>
      <w:r w:rsidR="00350ED5">
        <w:t>uró la inducción concentración.</w:t>
      </w:r>
      <w:r w:rsidR="003379E9">
        <w:tab/>
      </w:r>
    </w:p>
    <w:p w:rsidR="0044114E" w:rsidRDefault="0044114E" w:rsidP="0044114E">
      <w:pPr>
        <w:pStyle w:val="Ttulo2"/>
      </w:pPr>
      <w:bookmarkStart w:id="15" w:name="_Toc486415557"/>
      <w:r>
        <w:t>Objetivos</w:t>
      </w:r>
      <w:bookmarkEnd w:id="15"/>
    </w:p>
    <w:p w:rsidR="0044114E" w:rsidRDefault="0044114E" w:rsidP="0044114E">
      <w:r>
        <w:t xml:space="preserve">A </w:t>
      </w:r>
      <w:r w:rsidR="00F0466D">
        <w:t>continuación,</w:t>
      </w:r>
      <w:r>
        <w:t xml:space="preserve"> se presenta el objetivo general de este trabajo de investigación. Posteriormente se detallan los objetivos específicos que se realizaron para concluir exitosamente el desarrollo del sistema embebido multisensorial.</w:t>
      </w:r>
    </w:p>
    <w:p w:rsidR="0044114E" w:rsidRDefault="0044114E" w:rsidP="0044114E">
      <w:pPr>
        <w:pStyle w:val="Ttulo3"/>
      </w:pPr>
      <w:bookmarkStart w:id="16" w:name="_Toc486415558"/>
      <w:r>
        <w:t>Objetivo general</w:t>
      </w:r>
      <w:bookmarkEnd w:id="16"/>
    </w:p>
    <w:p w:rsidR="0044114E" w:rsidRDefault="0044114E" w:rsidP="0044114E">
      <w:r>
        <w:t>El objetivo es el diseño y desarrollo de un sistema embebido para aplicación de Cognición Aumentada (AugCog</w:t>
      </w:r>
      <w:r w:rsidR="0010601E">
        <w:t>,</w:t>
      </w:r>
      <w:r>
        <w:t xml:space="preserve"> por sus siglas en inglés), el cual debe </w:t>
      </w:r>
      <w:r w:rsidR="007419D2">
        <w:t>registrar</w:t>
      </w:r>
      <w:r>
        <w:t xml:space="preserve"> y procesar la actividad </w:t>
      </w:r>
      <w:r w:rsidRPr="001D1F24">
        <w:t>electroencefalográfica</w:t>
      </w:r>
      <w:r>
        <w:t xml:space="preserve"> del cerebro para identificar estados mentales particularmente concentración y </w:t>
      </w:r>
      <w:r w:rsidR="001500F7">
        <w:t>felicidad,</w:t>
      </w:r>
      <w:r>
        <w:t xml:space="preserve"> así como la detección de tres variables que afectan directamente estos estados, iluminación, nivel de ruido y temperatura.</w:t>
      </w:r>
    </w:p>
    <w:p w:rsidR="0044114E" w:rsidRDefault="00C31166" w:rsidP="0044114E">
      <w:pPr>
        <w:pStyle w:val="Ttulo3"/>
      </w:pPr>
      <w:bookmarkStart w:id="17" w:name="_Toc486415559"/>
      <w:r>
        <w:t xml:space="preserve">Objetivos </w:t>
      </w:r>
      <w:r w:rsidR="0044114E">
        <w:t>Específicos</w:t>
      </w:r>
      <w:bookmarkEnd w:id="17"/>
    </w:p>
    <w:p w:rsidR="0044114E" w:rsidRPr="00887F2E" w:rsidRDefault="0044114E" w:rsidP="0044114E">
      <w:pPr>
        <w:pStyle w:val="Prrafodelista"/>
        <w:numPr>
          <w:ilvl w:val="0"/>
          <w:numId w:val="6"/>
        </w:numPr>
        <w:jc w:val="left"/>
      </w:pPr>
      <w:r w:rsidRPr="00887F2E">
        <w:t xml:space="preserve">Integrar el dispositivo </w:t>
      </w:r>
      <w:r w:rsidR="003379E9">
        <w:t xml:space="preserve">BCI </w:t>
      </w:r>
      <w:r w:rsidR="003379E9" w:rsidRPr="00887F2E">
        <w:t xml:space="preserve">EPOC </w:t>
      </w:r>
      <w:r w:rsidRPr="00887F2E">
        <w:t xml:space="preserve">+ en un computador de placa simple Raspberry Pi y procesar las lecturas </w:t>
      </w:r>
      <w:r w:rsidR="00871390" w:rsidRPr="00887F2E">
        <w:t>electroencefalográficas</w:t>
      </w:r>
      <w:r w:rsidRPr="00887F2E">
        <w:t>.</w:t>
      </w:r>
    </w:p>
    <w:p w:rsidR="0044114E" w:rsidRPr="00887F2E" w:rsidRDefault="0044114E" w:rsidP="0044114E">
      <w:pPr>
        <w:pStyle w:val="Prrafodelista"/>
        <w:numPr>
          <w:ilvl w:val="0"/>
          <w:numId w:val="6"/>
        </w:numPr>
        <w:jc w:val="left"/>
      </w:pPr>
      <w:r w:rsidRPr="00887F2E">
        <w:t xml:space="preserve">Crear un base de datos de señales </w:t>
      </w:r>
      <w:r w:rsidR="00871390" w:rsidRPr="00887F2E">
        <w:t>electroencefalográficas</w:t>
      </w:r>
      <w:r w:rsidRPr="00887F2E">
        <w:t>, etiquetándolas con los estados mentales con concentración</w:t>
      </w:r>
      <w:r w:rsidR="00CC3AFA">
        <w:t xml:space="preserve"> y felicidad</w:t>
      </w:r>
      <w:r w:rsidRPr="00887F2E">
        <w:t>.</w:t>
      </w:r>
    </w:p>
    <w:p w:rsidR="0044114E" w:rsidRPr="00887F2E" w:rsidRDefault="0044114E" w:rsidP="0044114E">
      <w:pPr>
        <w:pStyle w:val="Prrafodelista"/>
        <w:numPr>
          <w:ilvl w:val="0"/>
          <w:numId w:val="6"/>
        </w:numPr>
        <w:jc w:val="left"/>
      </w:pPr>
      <w:r w:rsidRPr="00887F2E">
        <w:t xml:space="preserve">Obtener las variables del entorno </w:t>
      </w:r>
      <w:r w:rsidR="00B25388" w:rsidRPr="00887F2E">
        <w:t xml:space="preserve">temperatura, iluminación y niveles de ruido </w:t>
      </w:r>
      <w:r w:rsidRPr="00887F2E">
        <w:t>mediante sensores.</w:t>
      </w:r>
    </w:p>
    <w:p w:rsidR="0044114E" w:rsidRPr="00887F2E" w:rsidRDefault="006A3144" w:rsidP="0044114E">
      <w:pPr>
        <w:pStyle w:val="Prrafodelista"/>
        <w:numPr>
          <w:ilvl w:val="0"/>
          <w:numId w:val="6"/>
        </w:numPr>
        <w:jc w:val="left"/>
      </w:pPr>
      <w:r>
        <w:t xml:space="preserve">Implementar </w:t>
      </w:r>
      <w:r w:rsidR="0044114E" w:rsidRPr="00887F2E">
        <w:t xml:space="preserve">un algoritmo de clasificación para obtener </w:t>
      </w:r>
      <w:r w:rsidR="004B2BAA">
        <w:t>los</w:t>
      </w:r>
      <w:r w:rsidR="0044114E" w:rsidRPr="00887F2E">
        <w:t xml:space="preserve"> estado</w:t>
      </w:r>
      <w:r w:rsidR="00342493">
        <w:t>s</w:t>
      </w:r>
      <w:r w:rsidR="0044114E" w:rsidRPr="00887F2E">
        <w:t xml:space="preserve"> cognitivos.</w:t>
      </w:r>
    </w:p>
    <w:p w:rsidR="0044114E" w:rsidRDefault="0044114E" w:rsidP="0044114E">
      <w:pPr>
        <w:pStyle w:val="Prrafodelista"/>
        <w:numPr>
          <w:ilvl w:val="0"/>
          <w:numId w:val="6"/>
        </w:numPr>
        <w:jc w:val="left"/>
      </w:pPr>
      <w:r w:rsidRPr="00887F2E">
        <w:t xml:space="preserve">Presentar la información los estados mentales y variables de entorno mediante diferentes tecnologías, matriz de led, pantalla de </w:t>
      </w:r>
      <w:r w:rsidR="004A6D29">
        <w:t>LCD,</w:t>
      </w:r>
      <w:r w:rsidRPr="00887F2E">
        <w:t xml:space="preserve"> así como </w:t>
      </w:r>
      <w:r w:rsidR="00593985" w:rsidRPr="00887F2E">
        <w:t>el</w:t>
      </w:r>
      <w:r w:rsidRPr="00887F2E">
        <w:t xml:space="preserve"> </w:t>
      </w:r>
      <w:r w:rsidR="00BB0368" w:rsidRPr="00887F2E">
        <w:t>env</w:t>
      </w:r>
      <w:r w:rsidR="00BB0368">
        <w:t>ío</w:t>
      </w:r>
      <w:r w:rsidRPr="00887F2E">
        <w:t xml:space="preserve"> de alertas a un </w:t>
      </w:r>
      <w:r w:rsidR="002D0F03">
        <w:t>servicio web</w:t>
      </w:r>
      <w:r w:rsidRPr="00887F2E">
        <w:t>.</w:t>
      </w:r>
    </w:p>
    <w:p w:rsidR="00304F30" w:rsidRPr="00887F2E" w:rsidRDefault="00304F30" w:rsidP="00304F30">
      <w:pPr>
        <w:pStyle w:val="Prrafodelista"/>
        <w:jc w:val="left"/>
      </w:pPr>
    </w:p>
    <w:p w:rsidR="00110F5C" w:rsidRDefault="00C31166" w:rsidP="004D29C9">
      <w:pPr>
        <w:pStyle w:val="Ttulo2"/>
      </w:pPr>
      <w:bookmarkStart w:id="18" w:name="_Toc486415560"/>
      <w:r>
        <w:t>Justificación</w:t>
      </w:r>
      <w:bookmarkEnd w:id="18"/>
    </w:p>
    <w:p w:rsidR="00D2279B" w:rsidRDefault="000E1619" w:rsidP="004B038C">
      <w:r>
        <w:t xml:space="preserve">Los humanos tenemos la capacidad de detectar </w:t>
      </w:r>
      <w:r w:rsidR="00E32DB0">
        <w:t>estados mentales de las personas</w:t>
      </w:r>
      <w:r w:rsidR="00D2279B">
        <w:t xml:space="preserve">. </w:t>
      </w:r>
      <w:r w:rsidR="00D2279B" w:rsidRPr="00D2279B">
        <w:t>Esto se debe a que las emociones se pueden reconocer a través de la entonación de la voz, la expresión facial y el lenguaje corporal</w:t>
      </w:r>
      <w:r w:rsidR="00D2279B">
        <w:t xml:space="preserve"> </w:t>
      </w:r>
      <w:r w:rsidR="00341BFA">
        <w:fldChar w:fldCharType="begin" w:fldLock="1"/>
      </w:r>
      <w:r w:rsidR="00341BFA">
        <w:instrText>ADDIN CSL_CITATION { "citationItems" : [ { "id" : "ITEM-1", "itemData" : { "author" : [ { "dropping-particle" : "", "family" : "Rached", "given" : "T.", "non-dropping-particle" : "", "parse-names" : false, "suffix" : "" }, { "dropping-particle" : "", "family" : "Perkusich", "given" : "A.", "non-dropping-particle" : "", "parse-names" : false, "suffix" : "" } ], "id" : "ITEM-1", "issued" : { "date-parts" : [ [ "0" ] ] }, "title" : "Emotion Recognition Based on Brain-Computer Interface Systems, Brain-Computer Interface - Recent Progress and Future", "type" : "article-journal" }, "uris" : [ "http://www.mendeley.com/documents/?uuid=7dca3408-c360-49af-89f6-9251e3094508" ] } ], "mendeley" : { "formattedCitation" : "[2]", "plainTextFormattedCitation" : "[2]", "previouslyFormattedCitation" : "[2]" }, "properties" : {  }, "schema" : "https://github.com/citation-style-language/schema/raw/master/csl-citation.json" }</w:instrText>
      </w:r>
      <w:r w:rsidR="00341BFA">
        <w:fldChar w:fldCharType="separate"/>
      </w:r>
      <w:r w:rsidR="00341BFA" w:rsidRPr="00341BFA">
        <w:rPr>
          <w:noProof/>
        </w:rPr>
        <w:t>[2]</w:t>
      </w:r>
      <w:r w:rsidR="00341BFA">
        <w:fldChar w:fldCharType="end"/>
      </w:r>
      <w:r w:rsidR="00D2279B" w:rsidRPr="00D2279B">
        <w:t>.</w:t>
      </w:r>
    </w:p>
    <w:p w:rsidR="00304F30" w:rsidRDefault="003C0D9A" w:rsidP="00304F30">
      <w:r>
        <w:t>Las t</w:t>
      </w:r>
      <w:r w:rsidR="00893714">
        <w:t xml:space="preserve">écnicas tradicionales para para detectar estados mentales como cuestionarios </w:t>
      </w:r>
      <w:r w:rsidR="00E32DB0">
        <w:t xml:space="preserve">solo permiten una valoración parcial </w:t>
      </w:r>
      <w:r w:rsidR="00341BFA">
        <w:t>sobre el estado mental</w:t>
      </w:r>
      <w:r w:rsidR="00BF71F7">
        <w:t xml:space="preserve"> del sujeto</w:t>
      </w:r>
      <w:r>
        <w:t xml:space="preserve"> </w:t>
      </w:r>
      <w:r>
        <w:fldChar w:fldCharType="begin" w:fldLock="1"/>
      </w:r>
      <w:r>
        <w:instrText>ADDIN CSL_CITATION { "citationItems" : [ { "id" : "ITEM-1", "itemData" : { "author" : [ { "dropping-particle" : "", "family" : "Montero", "given" : "Hassan", "non-dropping-particle" : "", "parse-names" : false, "suffix" : "" } ], "id" : "ITEM-1", "issued" : { "date-parts" : [ [ "2005" ] ] }, "title" : "La experiencia del usuario: no solo usabilidad", "type" : "article-journal" }, "uris" : [ "http://www.mendeley.com/documents/?uuid=34f92b46-c1d0-4828-ac58-440f5c33a2b4" ] } ], "mendeley" : { "formattedCitation" : "[6]", "plainTextFormattedCitation" : "[6]", "previouslyFormattedCitation" : "[6]" }, "properties" : {  }, "schema" : "https://github.com/citation-style-language/schema/raw/master/csl-citation.json" }</w:instrText>
      </w:r>
      <w:r>
        <w:fldChar w:fldCharType="separate"/>
      </w:r>
      <w:r w:rsidRPr="003C0D9A">
        <w:rPr>
          <w:noProof/>
        </w:rPr>
        <w:t>[6]</w:t>
      </w:r>
      <w:r>
        <w:fldChar w:fldCharType="end"/>
      </w:r>
      <w:r w:rsidR="00304F30">
        <w:t>. Por esta razón surge la necesidad de llevar a cabo técnicas que permitan obtener una valoración más precisa</w:t>
      </w:r>
      <w:r w:rsidR="00BF71F7">
        <w:t xml:space="preserve"> utilizando valores fisiológicos, </w:t>
      </w:r>
      <w:r w:rsidR="00352B25">
        <w:t>como la frecuencia cardaca</w:t>
      </w:r>
    </w:p>
    <w:p w:rsidR="0059509B" w:rsidRDefault="0059509B" w:rsidP="00304F30">
      <w:r>
        <w:t xml:space="preserve">Así mismo hay </w:t>
      </w:r>
    </w:p>
    <w:p w:rsidR="00F47F75" w:rsidRDefault="00F47F75" w:rsidP="00F47F75">
      <w:r>
        <w:t xml:space="preserve">Lo que se pretende hacer en esta propuesta de tesis simplificar los pasos antes mencionados en un sistema embebido y tener información precisa de las variables de entrono que necesitamos controlar como son temperatura, iluminación y nivel de ruido, así como la de determinar en tiempo real el estado mental y </w:t>
      </w:r>
      <w:r w:rsidR="002D0F03">
        <w:t>mostrarlo</w:t>
      </w:r>
      <w:r>
        <w:t xml:space="preserve"> en distintos medios como: matriz de leds, pantallas LCD</w:t>
      </w:r>
      <w:r w:rsidR="002D0F03">
        <w:t xml:space="preserve"> y enviarlo </w:t>
      </w:r>
      <w:r>
        <w:t>a un servicio web.</w:t>
      </w:r>
    </w:p>
    <w:p w:rsidR="00F47F75" w:rsidRDefault="00F47F75" w:rsidP="00F47F75">
      <w:r>
        <w:t xml:space="preserve">El realizar lo anterior en un sistema embebido tiene varias ventajas tamaño, peso, costo, autonomía, y costo, lo cual nos permite que lo podemos usar en casi cualquier entorno. </w:t>
      </w:r>
    </w:p>
    <w:p w:rsidR="00304F30" w:rsidRPr="00F47F75" w:rsidRDefault="00304F30" w:rsidP="00F47F75"/>
    <w:p w:rsidR="00C31166" w:rsidRDefault="00C31166" w:rsidP="00C31166">
      <w:pPr>
        <w:pStyle w:val="Ttulo2"/>
      </w:pPr>
      <w:bookmarkStart w:id="19" w:name="_Toc486415561"/>
      <w:r>
        <w:t>Estructura del documento</w:t>
      </w:r>
      <w:bookmarkEnd w:id="19"/>
      <w:r>
        <w:t xml:space="preserve"> </w:t>
      </w:r>
    </w:p>
    <w:p w:rsidR="00E15927" w:rsidRDefault="00E15927" w:rsidP="00E15927">
      <w:r>
        <w:t>La organización de este documento se divide en siete capítulos, los cuales describen de principio a fin las etapas de desarrollo de la investigación. Con esta sección se concluye el primer capítulo, los seis restantes se puntualizan a continuación:</w:t>
      </w:r>
    </w:p>
    <w:p w:rsidR="00E15927" w:rsidRPr="00405478" w:rsidRDefault="00E15927" w:rsidP="00E15927">
      <w:pPr>
        <w:rPr>
          <w:b/>
        </w:rPr>
      </w:pPr>
      <w:r w:rsidRPr="00405478">
        <w:rPr>
          <w:b/>
        </w:rPr>
        <w:t>Capítulo II</w:t>
      </w:r>
    </w:p>
    <w:p w:rsidR="00C31166" w:rsidRDefault="00E15927" w:rsidP="00E15927">
      <w:r w:rsidRPr="00405478">
        <w:rPr>
          <w:b/>
        </w:rPr>
        <w:t>Marco Teórico</w:t>
      </w:r>
      <w:r>
        <w:t>, en donde se abordan los conceptos más significativos para contextualizar al lector.</w:t>
      </w:r>
      <w:r w:rsidR="00BB0368">
        <w:t xml:space="preserve"> </w:t>
      </w:r>
    </w:p>
    <w:p w:rsidR="00E15927" w:rsidRPr="00405478" w:rsidRDefault="00E15927" w:rsidP="00E15927">
      <w:pPr>
        <w:rPr>
          <w:b/>
        </w:rPr>
      </w:pPr>
      <w:r w:rsidRPr="00405478">
        <w:rPr>
          <w:b/>
        </w:rPr>
        <w:t>Capítulo III</w:t>
      </w:r>
    </w:p>
    <w:p w:rsidR="00E15927" w:rsidRDefault="00E15927" w:rsidP="00E15927">
      <w:r w:rsidRPr="00405478">
        <w:rPr>
          <w:b/>
        </w:rPr>
        <w:t>Estado del Arte,</w:t>
      </w:r>
      <w:r>
        <w:t xml:space="preserve"> en el cual se proporciona información de los trabajos de investigación que se han realizado con relación al tema de investigación de esta tesis.</w:t>
      </w:r>
    </w:p>
    <w:p w:rsidR="00E15927" w:rsidRPr="00405478" w:rsidRDefault="00E15927" w:rsidP="00E15927">
      <w:pPr>
        <w:rPr>
          <w:b/>
        </w:rPr>
      </w:pPr>
      <w:r w:rsidRPr="00405478">
        <w:rPr>
          <w:b/>
        </w:rPr>
        <w:t>Capítulo IV</w:t>
      </w:r>
    </w:p>
    <w:p w:rsidR="00E15927" w:rsidRDefault="00E15927" w:rsidP="00E15927">
      <w:r w:rsidRPr="00405478">
        <w:rPr>
          <w:b/>
        </w:rPr>
        <w:t>Metodología</w:t>
      </w:r>
      <w:r w:rsidR="00405478" w:rsidRPr="00405478">
        <w:rPr>
          <w:b/>
        </w:rPr>
        <w:t xml:space="preserve"> de solución</w:t>
      </w:r>
      <w:r w:rsidRPr="00405478">
        <w:rPr>
          <w:b/>
        </w:rPr>
        <w:t>,</w:t>
      </w:r>
      <w:r>
        <w:t xml:space="preserve"> en esta sección, se define claramente cada una de las fases que componen el método de solución propuesto para el problema descrito anteriormente.</w:t>
      </w:r>
    </w:p>
    <w:p w:rsidR="00405478" w:rsidRPr="00405478" w:rsidRDefault="00405478" w:rsidP="00405478">
      <w:pPr>
        <w:rPr>
          <w:b/>
        </w:rPr>
      </w:pPr>
      <w:r w:rsidRPr="00405478">
        <w:rPr>
          <w:b/>
        </w:rPr>
        <w:t>Capítulo V</w:t>
      </w:r>
    </w:p>
    <w:p w:rsidR="00405478" w:rsidRDefault="00405478" w:rsidP="00405478">
      <w:r w:rsidRPr="00405478">
        <w:rPr>
          <w:b/>
        </w:rPr>
        <w:t>Diseño e Implementación,</w:t>
      </w:r>
      <w:r w:rsidR="005A5805">
        <w:t xml:space="preserve"> presenta detalladamente los componentes del sistema embebido, el proceso de adquisición, procesamiento y clasificación de los estados </w:t>
      </w:r>
      <w:r w:rsidR="00C030D5">
        <w:t>mentales,</w:t>
      </w:r>
      <w:r w:rsidR="005A5805">
        <w:t xml:space="preserve"> así como el registro de las variables del entorno.</w:t>
      </w:r>
    </w:p>
    <w:p w:rsidR="00405478" w:rsidRPr="00405478" w:rsidRDefault="00405478" w:rsidP="00405478">
      <w:pPr>
        <w:rPr>
          <w:b/>
        </w:rPr>
      </w:pPr>
      <w:r w:rsidRPr="00405478">
        <w:rPr>
          <w:b/>
        </w:rPr>
        <w:t>Capítulo VI</w:t>
      </w:r>
    </w:p>
    <w:p w:rsidR="00405478" w:rsidRDefault="00405478" w:rsidP="00405478">
      <w:r w:rsidRPr="00405478">
        <w:rPr>
          <w:b/>
        </w:rPr>
        <w:t>Pruebas y Resultados,</w:t>
      </w:r>
      <w:r>
        <w:t xml:space="preserve"> donde se analizan los resultados obtenidos de las distintas pruebas experimentales que se realizaron durante el trabajo de investigación.</w:t>
      </w:r>
    </w:p>
    <w:p w:rsidR="00405478" w:rsidRPr="00405478" w:rsidRDefault="00405478" w:rsidP="00405478">
      <w:pPr>
        <w:rPr>
          <w:b/>
        </w:rPr>
      </w:pPr>
      <w:r w:rsidRPr="00405478">
        <w:rPr>
          <w:b/>
        </w:rPr>
        <w:t>Capítulo VII</w:t>
      </w:r>
    </w:p>
    <w:p w:rsidR="00E15927" w:rsidRDefault="00405478" w:rsidP="00405478">
      <w:pPr>
        <w:sectPr w:rsidR="00E15927" w:rsidSect="00E341ED">
          <w:headerReference w:type="default" r:id="rId14"/>
          <w:footerReference w:type="default" r:id="rId15"/>
          <w:headerReference w:type="first" r:id="rId16"/>
          <w:footerReference w:type="first" r:id="rId17"/>
          <w:pgSz w:w="12240" w:h="15840"/>
          <w:pgMar w:top="1417" w:right="1701" w:bottom="1417" w:left="1701" w:header="708" w:footer="708" w:gutter="0"/>
          <w:pgNumType w:start="11"/>
          <w:cols w:space="708"/>
          <w:titlePg/>
          <w:docGrid w:linePitch="360"/>
        </w:sectPr>
      </w:pPr>
      <w:r w:rsidRPr="00405478">
        <w:rPr>
          <w:b/>
        </w:rPr>
        <w:t>Conclusiones</w:t>
      </w:r>
      <w:r w:rsidR="00F37ED3">
        <w:rPr>
          <w:b/>
        </w:rPr>
        <w:t xml:space="preserve"> y trabajos futuros</w:t>
      </w:r>
      <w:r w:rsidRPr="00405478">
        <w:rPr>
          <w:b/>
        </w:rPr>
        <w:t>,</w:t>
      </w:r>
      <w:r>
        <w:t xml:space="preserve"> en donde se especifican los aportes y contribuciones de esta investigación, así como también los trabajos futuros relacionados con esta tesis.</w:t>
      </w:r>
    </w:p>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226233" w:rsidRDefault="00226233" w:rsidP="00715A6E"/>
    <w:p w:rsidR="00715A6E" w:rsidRDefault="00715A6E" w:rsidP="00715A6E"/>
    <w:p w:rsidR="00715A6E" w:rsidRDefault="00715A6E" w:rsidP="00715A6E"/>
    <w:p w:rsidR="00715A6E" w:rsidRDefault="00715A6E" w:rsidP="00715A6E"/>
    <w:p w:rsidR="00C31166" w:rsidRPr="00715A6E" w:rsidRDefault="00715A6E" w:rsidP="00715A6E">
      <w:pPr>
        <w:pStyle w:val="Ttulo1"/>
        <w:ind w:left="0" w:firstLine="0"/>
        <w:jc w:val="center"/>
        <w:rPr>
          <w:sz w:val="96"/>
        </w:rPr>
      </w:pPr>
      <w:r>
        <w:rPr>
          <w:sz w:val="96"/>
        </w:rPr>
        <w:br/>
      </w:r>
      <w:bookmarkStart w:id="20" w:name="_Toc486415562"/>
      <w:r w:rsidR="00C31166" w:rsidRPr="00715A6E">
        <w:rPr>
          <w:sz w:val="96"/>
        </w:rPr>
        <w:t>Marco Teórico</w:t>
      </w:r>
      <w:bookmarkEnd w:id="20"/>
    </w:p>
    <w:p w:rsidR="00715A6E" w:rsidRDefault="00715A6E">
      <w:pPr>
        <w:spacing w:after="160"/>
        <w:jc w:val="left"/>
      </w:pPr>
      <w:r>
        <w:br w:type="page"/>
      </w:r>
    </w:p>
    <w:p w:rsidR="00715A6E" w:rsidRDefault="00715A6E" w:rsidP="00715A6E">
      <w:r>
        <w:t xml:space="preserve">En este capítulo se presentan los fundamentos teóricos que se revisaron previamente para el desarrollo y construcción de la metodología de </w:t>
      </w:r>
      <w:r w:rsidR="004C5E1F">
        <w:t>solución</w:t>
      </w:r>
      <w:r>
        <w:t xml:space="preserve"> de esta tesis.</w:t>
      </w:r>
    </w:p>
    <w:p w:rsidR="00BB0368" w:rsidRDefault="00BB0368" w:rsidP="00715A6E">
      <w:r>
        <w:t xml:space="preserve">En este capítulo se presentan los fundamentos considerados esenciales para el seguimiento de esta tesis. Inicialmente se estudian conceptos </w:t>
      </w:r>
      <w:r w:rsidR="008947F8">
        <w:t>relacionados con el cerebro</w:t>
      </w:r>
    </w:p>
    <w:p w:rsidR="00903F01" w:rsidRDefault="00903F01" w:rsidP="00903F01">
      <w:pPr>
        <w:pStyle w:val="Ttulo2"/>
      </w:pPr>
      <w:bookmarkStart w:id="21" w:name="_Toc486415598"/>
      <w:r>
        <w:t>El cerebro</w:t>
      </w:r>
    </w:p>
    <w:p w:rsidR="008947F8" w:rsidRPr="008947F8" w:rsidRDefault="008947F8" w:rsidP="008947F8">
      <w:r>
        <w:t xml:space="preserve">El sistema nervioso </w:t>
      </w:r>
      <w:r w:rsidR="00464FA5">
        <w:t xml:space="preserve">central (SNC) tiene la función de responder a lo sucesos ocurridos en el exterior del cuerpo al generar salidas que sirven a las </w:t>
      </w:r>
    </w:p>
    <w:p w:rsidR="00903F01" w:rsidRDefault="00903F01" w:rsidP="00903F01">
      <w:r>
        <w:t>El cerebro es la porción del sistema nervioso central ubicada en la cavidad craneal, pesa alrededor de 1400 g y representa aproximadamente el 2% del peso corporal [] y controla todas las actividades necesarias para la supervivencia del ser humano, así como como también recibe e interpreta una multitud de señales del cuerpo y del entorno [].</w:t>
      </w:r>
    </w:p>
    <w:p w:rsidR="00903F01" w:rsidRDefault="00903F01" w:rsidP="00903F01">
      <w:r>
        <w:t xml:space="preserve">También está relacionado con todas las actividades motoras, con la regulación de las funciones viscerales, endocrinas y somáticas, y con la recepción y expresión de los símbolos y señales que constituyen los fundamentos de la comunicación, toda la información relacionada al mundo que nos rodea es captada por receptores de diversas clases, los cuales actúan como transductores que transforman los estímulos físicos y químicos del medio ambiente en impulsos nerviosos que el encéfalo interpreta y da un significado []. </w:t>
      </w:r>
    </w:p>
    <w:p w:rsidR="00903F01" w:rsidRDefault="00903F01" w:rsidP="00903F01">
      <w:r>
        <w:t>El cerebro posee dos mitades relativamente simétricas denominadas hemisferios; uno de los hemisferios se encuentra a la izquierda y el otro, a la derecha []. Ambos hemisferios están conectados por cuerpo calloso y sirven al cuerpo de diferente manera.</w:t>
      </w:r>
      <w:r w:rsidR="00F83B78">
        <w:t xml:space="preserve"> </w:t>
      </w:r>
      <w:r>
        <w:t xml:space="preserve">En la </w:t>
      </w:r>
      <w:r>
        <w:fldChar w:fldCharType="begin"/>
      </w:r>
      <w:r>
        <w:instrText xml:space="preserve"> REF _Ref503047894 \h </w:instrText>
      </w:r>
      <w:r>
        <w:fldChar w:fldCharType="separate"/>
      </w:r>
      <w:r>
        <w:t xml:space="preserve">Figura </w:t>
      </w:r>
      <w:r>
        <w:rPr>
          <w:noProof/>
        </w:rPr>
        <w:t>2</w:t>
      </w:r>
      <w:r>
        <w:t>.</w:t>
      </w:r>
      <w:r>
        <w:rPr>
          <w:noProof/>
        </w:rPr>
        <w:t>1</w:t>
      </w:r>
      <w:r>
        <w:fldChar w:fldCharType="end"/>
      </w:r>
      <w:r>
        <w:t xml:space="preserve"> se observa algunas de las funciones de cada hemisferio.</w:t>
      </w:r>
    </w:p>
    <w:p w:rsidR="00F83B78" w:rsidRDefault="00F83B78" w:rsidP="00903F01"/>
    <w:p w:rsidR="009101F5" w:rsidRDefault="00F83B78" w:rsidP="00F83B78">
      <w:pPr>
        <w:jc w:val="center"/>
      </w:pPr>
      <w:r>
        <w:rPr>
          <w:noProof/>
        </w:rPr>
        <w:drawing>
          <wp:inline distT="0" distB="0" distL="0" distR="0">
            <wp:extent cx="5399069" cy="3781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rebr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3882" cy="3784796"/>
                    </a:xfrm>
                    <a:prstGeom prst="rect">
                      <a:avLst/>
                    </a:prstGeom>
                  </pic:spPr>
                </pic:pic>
              </a:graphicData>
            </a:graphic>
          </wp:inline>
        </w:drawing>
      </w:r>
    </w:p>
    <w:p w:rsidR="00903F01" w:rsidRDefault="00903F01" w:rsidP="00903F01">
      <w:pPr>
        <w:pStyle w:val="Descripcin"/>
        <w:jc w:val="center"/>
      </w:pPr>
      <w:bookmarkStart w:id="22" w:name="_Ref503047894"/>
      <w:r>
        <w:t xml:space="preserve">Figura </w:t>
      </w:r>
      <w:r w:rsidR="00F07634">
        <w:rPr>
          <w:noProof/>
        </w:rPr>
        <w:fldChar w:fldCharType="begin"/>
      </w:r>
      <w:r w:rsidR="00F07634">
        <w:rPr>
          <w:noProof/>
        </w:rPr>
        <w:instrText xml:space="preserve"> STYLEREF 1 \s </w:instrText>
      </w:r>
      <w:r w:rsidR="00F07634">
        <w:rPr>
          <w:noProof/>
        </w:rPr>
        <w:fldChar w:fldCharType="separate"/>
      </w:r>
      <w:r>
        <w:rPr>
          <w:noProof/>
        </w:rPr>
        <w:t>2</w:t>
      </w:r>
      <w:r w:rsidR="00F07634">
        <w:rPr>
          <w:noProof/>
        </w:rPr>
        <w:fldChar w:fldCharType="end"/>
      </w:r>
      <w:r>
        <w:t>.</w:t>
      </w:r>
      <w:r w:rsidR="00F07634">
        <w:rPr>
          <w:noProof/>
        </w:rPr>
        <w:fldChar w:fldCharType="begin"/>
      </w:r>
      <w:r w:rsidR="00F07634">
        <w:rPr>
          <w:noProof/>
        </w:rPr>
        <w:instrText xml:space="preserve"> SEQ Figura \* ARABIC \s 1 </w:instrText>
      </w:r>
      <w:r w:rsidR="00F07634">
        <w:rPr>
          <w:noProof/>
        </w:rPr>
        <w:fldChar w:fldCharType="separate"/>
      </w:r>
      <w:r>
        <w:rPr>
          <w:noProof/>
        </w:rPr>
        <w:t>1</w:t>
      </w:r>
      <w:r w:rsidR="00F07634">
        <w:rPr>
          <w:noProof/>
        </w:rPr>
        <w:fldChar w:fldCharType="end"/>
      </w:r>
      <w:bookmarkEnd w:id="22"/>
      <w:r>
        <w:t xml:space="preserve"> Funciones del hemisferio izquierdo y derecho extraído</w:t>
      </w:r>
      <w:r w:rsidR="00F83B78">
        <w:t xml:space="preserve"> y traducido </w:t>
      </w:r>
      <w:r>
        <w:t xml:space="preserve">de [] </w:t>
      </w:r>
    </w:p>
    <w:p w:rsidR="00903F01" w:rsidRDefault="00903F01" w:rsidP="00903F01">
      <w:pPr>
        <w:jc w:val="left"/>
      </w:pPr>
      <w:r>
        <w:t>En el siguiente punto abundaremos en más detalles acerca de las partes que conforman el cerebro.</w:t>
      </w:r>
    </w:p>
    <w:p w:rsidR="00903F01" w:rsidRDefault="00903F01" w:rsidP="00903F01">
      <w:pPr>
        <w:pStyle w:val="Ttulo3"/>
      </w:pPr>
      <w:bookmarkStart w:id="23" w:name="_Toc486415563"/>
      <w:r>
        <w:t xml:space="preserve">Anatomía del </w:t>
      </w:r>
      <w:bookmarkEnd w:id="23"/>
      <w:r>
        <w:t>Cerebro</w:t>
      </w:r>
    </w:p>
    <w:p w:rsidR="00903F01" w:rsidRDefault="00903F01" w:rsidP="00903F01">
      <w:r>
        <w:t xml:space="preserve">El cerebro está compuesto de </w:t>
      </w:r>
      <w:r w:rsidR="00A069F6">
        <w:t>cuatro</w:t>
      </w:r>
      <w:r>
        <w:t xml:space="preserve"> regiones diferentes, cada una con funciones específicas. En la </w:t>
      </w:r>
      <w:r>
        <w:fldChar w:fldCharType="begin"/>
      </w:r>
      <w:r>
        <w:instrText xml:space="preserve"> REF _Ref503047380 \h </w:instrText>
      </w:r>
      <w:r>
        <w:fldChar w:fldCharType="end"/>
      </w:r>
      <w:r>
        <w:fldChar w:fldCharType="begin"/>
      </w:r>
      <w:r>
        <w:instrText xml:space="preserve"> REF _Ref503047384 \h </w:instrText>
      </w:r>
      <w:r>
        <w:fldChar w:fldCharType="separate"/>
      </w:r>
      <w:r>
        <w:t xml:space="preserve">Figura </w:t>
      </w:r>
      <w:r>
        <w:rPr>
          <w:noProof/>
        </w:rPr>
        <w:t>2</w:t>
      </w:r>
      <w:r>
        <w:t>.</w:t>
      </w:r>
      <w:r>
        <w:rPr>
          <w:noProof/>
        </w:rPr>
        <w:t>2</w:t>
      </w:r>
      <w:r>
        <w:fldChar w:fldCharType="end"/>
      </w:r>
      <w:r>
        <w:t xml:space="preserve"> se muestran las regiones del cerebro.</w:t>
      </w:r>
    </w:p>
    <w:p w:rsidR="00903F01" w:rsidRDefault="00295F32" w:rsidP="00903F01">
      <w:pPr>
        <w:keepNext/>
        <w:jc w:val="center"/>
      </w:pPr>
      <w:r>
        <w:rPr>
          <w:noProof/>
        </w:rPr>
        <w:drawing>
          <wp:inline distT="0" distB="0" distL="0" distR="0">
            <wp:extent cx="4503458" cy="3344325"/>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atomia.png"/>
                    <pic:cNvPicPr/>
                  </pic:nvPicPr>
                  <pic:blipFill rotWithShape="1">
                    <a:blip r:embed="rId19">
                      <a:extLst>
                        <a:ext uri="{28A0092B-C50C-407E-A947-70E740481C1C}">
                          <a14:useLocalDpi xmlns:a14="http://schemas.microsoft.com/office/drawing/2010/main" val="0"/>
                        </a:ext>
                      </a:extLst>
                    </a:blip>
                    <a:srcRect l="1946" r="17804"/>
                    <a:stretch/>
                  </pic:blipFill>
                  <pic:spPr bwMode="auto">
                    <a:xfrm>
                      <a:off x="0" y="0"/>
                      <a:ext cx="4503754" cy="3344545"/>
                    </a:xfrm>
                    <a:prstGeom prst="rect">
                      <a:avLst/>
                    </a:prstGeom>
                    <a:ln>
                      <a:noFill/>
                    </a:ln>
                    <a:extLst>
                      <a:ext uri="{53640926-AAD7-44D8-BBD7-CCE9431645EC}">
                        <a14:shadowObscured xmlns:a14="http://schemas.microsoft.com/office/drawing/2010/main"/>
                      </a:ext>
                    </a:extLst>
                  </pic:spPr>
                </pic:pic>
              </a:graphicData>
            </a:graphic>
          </wp:inline>
        </w:drawing>
      </w:r>
    </w:p>
    <w:p w:rsidR="00903F01" w:rsidRDefault="00903F01" w:rsidP="00903F01">
      <w:pPr>
        <w:pStyle w:val="Descripcin"/>
        <w:jc w:val="center"/>
      </w:pPr>
      <w:bookmarkStart w:id="24" w:name="_Ref503047384"/>
      <w:r>
        <w:t xml:space="preserve">Figura  </w:t>
      </w:r>
      <w:r w:rsidR="00F07634">
        <w:rPr>
          <w:noProof/>
        </w:rPr>
        <w:fldChar w:fldCharType="begin"/>
      </w:r>
      <w:r w:rsidR="00F07634">
        <w:rPr>
          <w:noProof/>
        </w:rPr>
        <w:instrText xml:space="preserve"> STYLEREF 1 \s </w:instrText>
      </w:r>
      <w:r w:rsidR="00F07634">
        <w:rPr>
          <w:noProof/>
        </w:rPr>
        <w:fldChar w:fldCharType="separate"/>
      </w:r>
      <w:r>
        <w:rPr>
          <w:noProof/>
        </w:rPr>
        <w:t>2</w:t>
      </w:r>
      <w:r w:rsidR="00F07634">
        <w:rPr>
          <w:noProof/>
        </w:rPr>
        <w:fldChar w:fldCharType="end"/>
      </w:r>
      <w:r>
        <w:t>.</w:t>
      </w:r>
      <w:r w:rsidR="00F07634">
        <w:rPr>
          <w:noProof/>
        </w:rPr>
        <w:fldChar w:fldCharType="begin"/>
      </w:r>
      <w:r w:rsidR="00F07634">
        <w:rPr>
          <w:noProof/>
        </w:rPr>
        <w:instrText xml:space="preserve"> SEQ Figura_ \* ARABIC \s 1 </w:instrText>
      </w:r>
      <w:r w:rsidR="00F07634">
        <w:rPr>
          <w:noProof/>
        </w:rPr>
        <w:fldChar w:fldCharType="separate"/>
      </w:r>
      <w:r>
        <w:rPr>
          <w:noProof/>
        </w:rPr>
        <w:t>2</w:t>
      </w:r>
      <w:r w:rsidR="00F07634">
        <w:rPr>
          <w:noProof/>
        </w:rPr>
        <w:fldChar w:fldCharType="end"/>
      </w:r>
      <w:bookmarkEnd w:id="24"/>
    </w:p>
    <w:p w:rsidR="00903F01" w:rsidRDefault="00903F01" w:rsidP="00903F01">
      <w:r>
        <w:t>A continuación, se describen las cada una de las regiones del cerebro.</w:t>
      </w:r>
    </w:p>
    <w:p w:rsidR="00903F01" w:rsidRDefault="00903F01" w:rsidP="00903F01">
      <w:pPr>
        <w:pStyle w:val="Ttulo3"/>
      </w:pPr>
      <w:r w:rsidRPr="00C5256A">
        <w:t xml:space="preserve">El </w:t>
      </w:r>
      <w:r w:rsidR="00FD2367">
        <w:t>Tronco</w:t>
      </w:r>
      <w:r w:rsidRPr="00C5256A">
        <w:t xml:space="preserve"> del Cerebro</w:t>
      </w:r>
    </w:p>
    <w:p w:rsidR="00FD2367" w:rsidRDefault="00FD2367" w:rsidP="00FD2367"/>
    <w:p w:rsidR="00903F01" w:rsidRDefault="00903F01" w:rsidP="00903F01">
      <w:pPr>
        <w:pStyle w:val="Ttulo3"/>
      </w:pPr>
      <w:r>
        <w:t>El Cerebro Medio</w:t>
      </w:r>
    </w:p>
    <w:p w:rsidR="00903F01" w:rsidRDefault="00903F01" w:rsidP="00903F01">
      <w:pPr>
        <w:pStyle w:val="Ttulo3"/>
      </w:pPr>
      <w:r>
        <w:t xml:space="preserve">El Sistema Límbico </w:t>
      </w:r>
    </w:p>
    <w:p w:rsidR="00402075" w:rsidRDefault="00EF29AA" w:rsidP="00402075">
      <w:pPr>
        <w:pStyle w:val="Ttulo4"/>
      </w:pPr>
      <w:r>
        <w:t>Hipotálamo</w:t>
      </w:r>
    </w:p>
    <w:p w:rsidR="00EF29AA" w:rsidRDefault="00FD2367" w:rsidP="00EF29AA">
      <w:pPr>
        <w:pStyle w:val="Ttulo4"/>
      </w:pPr>
      <w:r>
        <w:t xml:space="preserve">Amígdala </w:t>
      </w:r>
    </w:p>
    <w:p w:rsidR="00FD2367" w:rsidRDefault="00FD2367" w:rsidP="00FD2367">
      <w:pPr>
        <w:pStyle w:val="Ttulo4"/>
      </w:pPr>
      <w:r>
        <w:t xml:space="preserve">Hipocampo </w:t>
      </w:r>
    </w:p>
    <w:p w:rsidR="00FD2367" w:rsidRPr="00FD2367" w:rsidRDefault="00FD2367" w:rsidP="00FD2367">
      <w:pPr>
        <w:pStyle w:val="Ttulo4"/>
      </w:pPr>
      <w:r>
        <w:t xml:space="preserve">Corteza Entorrinal </w:t>
      </w:r>
    </w:p>
    <w:p w:rsidR="00903F01" w:rsidRDefault="00903F01" w:rsidP="00903F01">
      <w:pPr>
        <w:pStyle w:val="Ttulo3"/>
      </w:pPr>
      <w:r>
        <w:t>La Corteza Cerebral</w:t>
      </w:r>
    </w:p>
    <w:p w:rsidR="00903F01" w:rsidRDefault="00903F01" w:rsidP="00903F01">
      <w:pPr>
        <w:pStyle w:val="Ttulo3"/>
      </w:pPr>
      <w:r>
        <w:t xml:space="preserve">La </w:t>
      </w:r>
      <w:proofErr w:type="spellStart"/>
      <w:r w:rsidRPr="00C5256A">
        <w:t>Ganglia</w:t>
      </w:r>
      <w:proofErr w:type="spellEnd"/>
      <w:r w:rsidRPr="00C5256A">
        <w:t xml:space="preserve"> Basal</w:t>
      </w:r>
    </w:p>
    <w:p w:rsidR="00903F01" w:rsidRDefault="00903F01" w:rsidP="00903F01">
      <w:pPr>
        <w:pStyle w:val="Ttulo3"/>
      </w:pPr>
      <w:r>
        <w:t xml:space="preserve">El Cerebelo </w:t>
      </w:r>
    </w:p>
    <w:p w:rsidR="00903F01" w:rsidRDefault="00903F01" w:rsidP="00903F01">
      <w:pPr>
        <w:pStyle w:val="Ttulo3"/>
      </w:pPr>
      <w:bookmarkStart w:id="25" w:name="_Toc486415564"/>
      <w:r>
        <w:t>Lóbulo Frontal</w:t>
      </w:r>
      <w:bookmarkEnd w:id="25"/>
    </w:p>
    <w:p w:rsidR="00903F01" w:rsidRDefault="00903F01" w:rsidP="00903F01">
      <w:pPr>
        <w:tabs>
          <w:tab w:val="left" w:pos="0"/>
        </w:tabs>
      </w:pPr>
      <w:r w:rsidRPr="002E6410">
        <w:t>El lóbulo frontal</w:t>
      </w:r>
      <w:r>
        <w:t xml:space="preserve"> reside en la parte frontal del cerebro, </w:t>
      </w:r>
      <w:r w:rsidRPr="002E6410">
        <w:t>es responsable de la resolución de problemas</w:t>
      </w:r>
      <w:r>
        <w:t>, el juicio y la función motora, c</w:t>
      </w:r>
      <w:r w:rsidRPr="002E6410">
        <w:t xml:space="preserve">ontrola el pensamiento, la planificación, la organización, la memoria a corto plazo y el movimiento. </w:t>
      </w:r>
    </w:p>
    <w:p w:rsidR="00903F01" w:rsidRDefault="00903F01" w:rsidP="00903F01">
      <w:pPr>
        <w:tabs>
          <w:tab w:val="left" w:pos="0"/>
        </w:tabs>
      </w:pPr>
      <w:r w:rsidRPr="002E6410">
        <w:t>La mayoría de sus funciones se centran en regular el comportamiento social. Algunas de las funciones importantes del lóbulo frontal</w:t>
      </w:r>
      <w:r>
        <w:t xml:space="preserve"> son:</w:t>
      </w:r>
    </w:p>
    <w:p w:rsidR="00903F01" w:rsidRPr="00A40CF2" w:rsidRDefault="00903F01" w:rsidP="00903F01">
      <w:pPr>
        <w:pStyle w:val="Prrafodelista"/>
        <w:numPr>
          <w:ilvl w:val="0"/>
          <w:numId w:val="11"/>
        </w:numPr>
        <w:spacing w:line="240" w:lineRule="auto"/>
        <w:ind w:left="714" w:hanging="357"/>
      </w:pPr>
      <w:r w:rsidRPr="00A40CF2">
        <w:t>Resolución de problemas y razonamiento</w:t>
      </w:r>
    </w:p>
    <w:p w:rsidR="00903F01" w:rsidRDefault="00903F01" w:rsidP="00903F01">
      <w:pPr>
        <w:pStyle w:val="Prrafodelista"/>
        <w:numPr>
          <w:ilvl w:val="0"/>
          <w:numId w:val="11"/>
        </w:numPr>
        <w:spacing w:line="240" w:lineRule="auto"/>
        <w:ind w:left="714" w:hanging="357"/>
      </w:pPr>
      <w:r w:rsidRPr="00A40CF2">
        <w:t>Desarrollo de habilidades motoras</w:t>
      </w:r>
    </w:p>
    <w:p w:rsidR="00903F01" w:rsidRDefault="00903F01" w:rsidP="00903F01">
      <w:pPr>
        <w:pStyle w:val="Prrafodelista"/>
        <w:numPr>
          <w:ilvl w:val="0"/>
          <w:numId w:val="11"/>
        </w:numPr>
        <w:spacing w:line="240" w:lineRule="auto"/>
        <w:ind w:left="714" w:hanging="357"/>
      </w:pPr>
      <w:r>
        <w:t>Regula las emociones</w:t>
      </w:r>
    </w:p>
    <w:p w:rsidR="00903F01" w:rsidRPr="007677CB" w:rsidRDefault="00903F01" w:rsidP="00903F01">
      <w:pPr>
        <w:pStyle w:val="Prrafodelista"/>
        <w:numPr>
          <w:ilvl w:val="0"/>
          <w:numId w:val="11"/>
        </w:numPr>
        <w:spacing w:line="240" w:lineRule="auto"/>
        <w:ind w:left="714" w:hanging="357"/>
      </w:pPr>
      <w:r>
        <w:t>Regulación de habla para formar oraciones.</w:t>
      </w:r>
    </w:p>
    <w:p w:rsidR="00903F01" w:rsidRDefault="00903F01" w:rsidP="00903F01">
      <w:pPr>
        <w:pStyle w:val="Ttulo3"/>
      </w:pPr>
      <w:bookmarkStart w:id="26" w:name="_Toc486415565"/>
      <w:r>
        <w:t>Lóbulo Parietal</w:t>
      </w:r>
      <w:bookmarkEnd w:id="26"/>
    </w:p>
    <w:p w:rsidR="00903F01" w:rsidRDefault="00903F01" w:rsidP="00903F01">
      <w:r>
        <w:t>El lóbulo parietal r</w:t>
      </w:r>
      <w:r w:rsidRPr="00A40CF2">
        <w:t>eside en la sección media del cerebro por encima del lóbulo occipita</w:t>
      </w:r>
      <w:r>
        <w:t xml:space="preserve">l, </w:t>
      </w:r>
      <w:r w:rsidRPr="00A40CF2">
        <w:t>es responsable</w:t>
      </w:r>
      <w:r>
        <w:t xml:space="preserve"> de i</w:t>
      </w:r>
      <w:r w:rsidRPr="00224441">
        <w:t>nterpreta</w:t>
      </w:r>
      <w:r>
        <w:t>r</w:t>
      </w:r>
      <w:r w:rsidRPr="00224441">
        <w:t xml:space="preserve"> la información sensorial, como</w:t>
      </w:r>
      <w:r>
        <w:t xml:space="preserve"> la temperatura y el tacto, y </w:t>
      </w:r>
      <w:r w:rsidRPr="00224441">
        <w:t>de procesar la información sensorial de varias partes del cuerpo. Algunas de las funciones del lóbulo parietal incluyen</w:t>
      </w:r>
      <w:r>
        <w:t>:</w:t>
      </w:r>
    </w:p>
    <w:p w:rsidR="00903F01" w:rsidRPr="00224441" w:rsidRDefault="00903F01" w:rsidP="00903F01">
      <w:pPr>
        <w:pStyle w:val="Prrafodelista"/>
        <w:numPr>
          <w:ilvl w:val="0"/>
          <w:numId w:val="12"/>
        </w:numPr>
      </w:pPr>
      <w:r>
        <w:t>S</w:t>
      </w:r>
      <w:r w:rsidRPr="00224441">
        <w:t>ensación de dolor, presión y tacto</w:t>
      </w:r>
    </w:p>
    <w:p w:rsidR="00903F01" w:rsidRPr="00224441" w:rsidRDefault="00903F01" w:rsidP="00903F01">
      <w:pPr>
        <w:pStyle w:val="Prrafodelista"/>
        <w:numPr>
          <w:ilvl w:val="0"/>
          <w:numId w:val="12"/>
        </w:numPr>
      </w:pPr>
      <w:r>
        <w:t>R</w:t>
      </w:r>
      <w:r w:rsidRPr="00224441">
        <w:t>egular y procesar los cinco sentidos del cuerpo</w:t>
      </w:r>
    </w:p>
    <w:p w:rsidR="00903F01" w:rsidRPr="00224441" w:rsidRDefault="00903F01" w:rsidP="00903F01">
      <w:pPr>
        <w:pStyle w:val="Prrafodelista"/>
        <w:numPr>
          <w:ilvl w:val="0"/>
          <w:numId w:val="12"/>
        </w:numPr>
      </w:pPr>
      <w:r>
        <w:t>M</w:t>
      </w:r>
      <w:r w:rsidRPr="00224441">
        <w:t>ovimiento y orientación visual</w:t>
      </w:r>
    </w:p>
    <w:p w:rsidR="00903F01" w:rsidRPr="00224441" w:rsidRDefault="00903F01" w:rsidP="00903F01">
      <w:pPr>
        <w:pStyle w:val="Prrafodelista"/>
        <w:numPr>
          <w:ilvl w:val="0"/>
          <w:numId w:val="12"/>
        </w:numPr>
      </w:pPr>
      <w:r>
        <w:t>H</w:t>
      </w:r>
      <w:r w:rsidRPr="00224441">
        <w:t>abla</w:t>
      </w:r>
    </w:p>
    <w:p w:rsidR="00903F01" w:rsidRPr="00224441" w:rsidRDefault="00903F01" w:rsidP="00903F01">
      <w:pPr>
        <w:pStyle w:val="Prrafodelista"/>
        <w:numPr>
          <w:ilvl w:val="0"/>
          <w:numId w:val="12"/>
        </w:numPr>
      </w:pPr>
      <w:r>
        <w:t>P</w:t>
      </w:r>
      <w:r w:rsidRPr="00224441">
        <w:t>ercepción visual y reconocimiento</w:t>
      </w:r>
    </w:p>
    <w:p w:rsidR="00903F01" w:rsidRPr="00224441" w:rsidRDefault="00903F01" w:rsidP="00903F01">
      <w:pPr>
        <w:pStyle w:val="Prrafodelista"/>
        <w:numPr>
          <w:ilvl w:val="0"/>
          <w:numId w:val="12"/>
        </w:numPr>
      </w:pPr>
      <w:r>
        <w:t>C</w:t>
      </w:r>
      <w:r w:rsidRPr="00224441">
        <w:t>ognición y procesamiento de la información.</w:t>
      </w:r>
    </w:p>
    <w:p w:rsidR="00903F01" w:rsidRDefault="00903F01" w:rsidP="00903F01">
      <w:pPr>
        <w:pStyle w:val="Ttulo3"/>
      </w:pPr>
      <w:bookmarkStart w:id="27" w:name="_Toc486415566"/>
      <w:r>
        <w:t>Lóbulo Temporal</w:t>
      </w:r>
      <w:bookmarkEnd w:id="27"/>
      <w:r>
        <w:t xml:space="preserve"> </w:t>
      </w:r>
    </w:p>
    <w:p w:rsidR="00903F01" w:rsidRDefault="00903F01" w:rsidP="00903F01">
      <w:r>
        <w:t xml:space="preserve">El lóbulo temporal </w:t>
      </w:r>
      <w:r>
        <w:fldChar w:fldCharType="begin" w:fldLock="1"/>
      </w:r>
      <w:r w:rsidR="003C0D9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"http://www.mendeley.com/documents/?uuid=c6c00e04-d9e7-4240-827f-3165e2f25e61" ] } ], "mendeley" : { "formattedCitation" : "[7]", "plainTextFormattedCitation" : "[7]", "previouslyFormattedCitation" : "[7]" }, "properties" : {  }, "schema" : "https://github.com/citation-style-language/schema/raw/master/csl-citation.json" }</w:instrText>
      </w:r>
      <w:r>
        <w:fldChar w:fldCharType="separate"/>
      </w:r>
      <w:r w:rsidR="003C0D9A" w:rsidRPr="003C0D9A">
        <w:rPr>
          <w:noProof/>
        </w:rPr>
        <w:t>[7]</w:t>
      </w:r>
      <w:r>
        <w:fldChar w:fldCharType="end"/>
      </w:r>
      <w:r>
        <w:t xml:space="preserve"> reside por debajo de lóbulo parietal, es el responsable de interpretar los sonidos, procesar el lenguaje que escuchamos así como el sentido del olfato. Algunas funciones del lóbulo temporal incluyen:</w:t>
      </w:r>
    </w:p>
    <w:p w:rsidR="00903F01" w:rsidRPr="003B4080" w:rsidRDefault="00903F01" w:rsidP="00903F01">
      <w:pPr>
        <w:pStyle w:val="Prrafodelista"/>
        <w:numPr>
          <w:ilvl w:val="0"/>
          <w:numId w:val="13"/>
        </w:numPr>
      </w:pPr>
      <w:r w:rsidRPr="003B4080">
        <w:t xml:space="preserve">Procesa la memoria a largo lazo </w:t>
      </w:r>
    </w:p>
    <w:p w:rsidR="00903F01" w:rsidRPr="003B4080" w:rsidRDefault="00903F01" w:rsidP="00903F01">
      <w:pPr>
        <w:pStyle w:val="Prrafodelista"/>
        <w:numPr>
          <w:ilvl w:val="0"/>
          <w:numId w:val="13"/>
        </w:numPr>
      </w:pPr>
      <w:r w:rsidRPr="003B4080">
        <w:t>Formación de recuerdos orales y verbales</w:t>
      </w:r>
    </w:p>
    <w:p w:rsidR="00903F01" w:rsidRPr="003B4080" w:rsidRDefault="00903F01" w:rsidP="00903F01">
      <w:pPr>
        <w:pStyle w:val="Prrafodelista"/>
        <w:numPr>
          <w:ilvl w:val="0"/>
          <w:numId w:val="13"/>
        </w:numPr>
      </w:pPr>
      <w:r w:rsidRPr="003B4080">
        <w:t>Interpreta olores y sonidos</w:t>
      </w:r>
    </w:p>
    <w:p w:rsidR="00903F01" w:rsidRDefault="00903F01" w:rsidP="00903F01">
      <w:pPr>
        <w:pStyle w:val="Ttulo3"/>
      </w:pPr>
      <w:bookmarkStart w:id="28" w:name="_Toc486415567"/>
      <w:r>
        <w:t>Lóbulo Occipital</w:t>
      </w:r>
      <w:bookmarkEnd w:id="28"/>
      <w:r w:rsidR="00834764">
        <w:t xml:space="preserve"> </w:t>
      </w:r>
      <w:proofErr w:type="spellStart"/>
      <w:r w:rsidR="00834764">
        <w:t>occipital</w:t>
      </w:r>
      <w:proofErr w:type="spellEnd"/>
      <w:r w:rsidR="00834764">
        <w:t xml:space="preserve"> </w:t>
      </w:r>
    </w:p>
    <w:p w:rsidR="00903F01" w:rsidRDefault="00903F01" w:rsidP="00903F01">
      <w:r w:rsidRPr="002E6151">
        <w:t>El lóbulo occipital</w:t>
      </w:r>
      <w:r>
        <w:t xml:space="preserve"> </w:t>
      </w:r>
      <w:r>
        <w:fldChar w:fldCharType="begin" w:fldLock="1"/>
      </w:r>
      <w:r w:rsidR="003C0D9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"http://www.mendeley.com/documents/?uuid=c6c00e04-d9e7-4240-827f-3165e2f25e61" ] } ], "mendeley" : { "formattedCitation" : "[7]", "plainTextFormattedCitation" : "[7]", "previouslyFormattedCitation" : "[7]" }, "properties" : {  }, "schema" : "https://github.com/citation-style-language/schema/raw/master/csl-citation.json" }</w:instrText>
      </w:r>
      <w:r>
        <w:fldChar w:fldCharType="separate"/>
      </w:r>
      <w:r w:rsidR="003C0D9A" w:rsidRPr="003C0D9A">
        <w:rPr>
          <w:noProof/>
        </w:rPr>
        <w:t>[7]</w:t>
      </w:r>
      <w:r>
        <w:fldChar w:fldCharType="end"/>
      </w:r>
      <w:r w:rsidRPr="002E6151">
        <w:t xml:space="preserve"> se localiza en la parte posterior del cerebro detrás de los lóbulos parietal y temporal, y es el principal responsable del procesamiento de la información visual.</w:t>
      </w:r>
      <w:r>
        <w:t xml:space="preserve"> Se encarga </w:t>
      </w:r>
      <w:r w:rsidRPr="002E6151">
        <w:t>de</w:t>
      </w:r>
      <w:r>
        <w:t>l</w:t>
      </w:r>
      <w:r w:rsidRPr="002E6151">
        <w:t xml:space="preserve"> procesamiento visual del cerebro: procesa imágenes de nuestros ojos y vincula esa información con imágenes almacenadas en la memoria.</w:t>
      </w:r>
      <w:r>
        <w:t xml:space="preserve"> Algunas funciones del lóbulo occipital incluyen:</w:t>
      </w:r>
    </w:p>
    <w:p w:rsidR="00903F01" w:rsidRPr="002E6151" w:rsidRDefault="00903F01" w:rsidP="00903F01">
      <w:pPr>
        <w:pStyle w:val="Prrafodelista"/>
        <w:numPr>
          <w:ilvl w:val="0"/>
          <w:numId w:val="14"/>
        </w:numPr>
      </w:pPr>
      <w:r w:rsidRPr="002E6151">
        <w:t>Procesamiento visual-espacial</w:t>
      </w:r>
    </w:p>
    <w:p w:rsidR="00903F01" w:rsidRPr="007677CB" w:rsidRDefault="00903F01" w:rsidP="00903F01">
      <w:pPr>
        <w:pStyle w:val="Prrafodelista"/>
        <w:numPr>
          <w:ilvl w:val="0"/>
          <w:numId w:val="14"/>
        </w:numPr>
      </w:pPr>
      <w:r w:rsidRPr="002E6151">
        <w:t>Movimiento y reconocimiento de color.</w:t>
      </w:r>
    </w:p>
    <w:p w:rsidR="00871390" w:rsidRDefault="00871390" w:rsidP="00871390">
      <w:pPr>
        <w:pStyle w:val="Ttulo2"/>
      </w:pPr>
      <w:r>
        <w:t>Estados mentales</w:t>
      </w:r>
      <w:bookmarkEnd w:id="21"/>
    </w:p>
    <w:p w:rsidR="00415382" w:rsidRDefault="00871390" w:rsidP="00871390">
      <w:r w:rsidRPr="00A92F2A">
        <w:t>De acuerdo a la patente</w:t>
      </w:r>
      <w:r>
        <w:t xml:space="preserve"> </w:t>
      </w:r>
      <w:sdt>
        <w:sdtPr>
          <w:id w:val="710230675"/>
          <w:citation/>
        </w:sdtPr>
        <w:sdtEndPr/>
        <w:sdtContent>
          <w:r>
            <w:fldChar w:fldCharType="begin"/>
          </w:r>
          <w:r>
            <w:instrText xml:space="preserve"> CITATION spherical-prepared-2015-patent-application-publication-pub-.-no-.:-us-2005-/-0142206a1 \l 2058 </w:instrText>
          </w:r>
          <w:r>
            <w:fldChar w:fldCharType="separate"/>
          </w:r>
          <w:r w:rsidR="00885237" w:rsidRPr="00885237">
            <w:rPr>
              <w:noProof/>
            </w:rPr>
            <w:t>[4]</w:t>
          </w:r>
          <w:r>
            <w:fldChar w:fldCharType="end"/>
          </w:r>
        </w:sdtContent>
      </w:sdt>
      <w:r w:rsidRPr="00A92F2A">
        <w:t xml:space="preserve"> el término estado mental se refiere a un tipo hipotético de estado o proceso que corresponde con el pensar y sentir de un sujeto, y que además posee propiedades espaciotemporales, causas y efectos distinguibles</w:t>
      </w:r>
      <w:r>
        <w:t xml:space="preserve"> </w:t>
      </w:r>
      <w:sdt>
        <w:sdtPr>
          <w:id w:val="564533486"/>
          <w:citation/>
        </w:sdtPr>
        <w:sdtEndPr/>
        <w:sdtContent>
          <w:r w:rsidR="00415382">
            <w:fldChar w:fldCharType="begin"/>
          </w:r>
          <w:r w:rsidR="00415382">
            <w:instrText xml:space="preserve"> CITATION goldstein-2000-intersubjective-properties-by-which-we-specify-pain,-pleasure,-and-other-kinds-of-mental-states \l 2058 </w:instrText>
          </w:r>
          <w:r w:rsidR="00415382">
            <w:fldChar w:fldCharType="separate"/>
          </w:r>
          <w:r w:rsidR="00885237" w:rsidRPr="00885237">
            <w:rPr>
              <w:noProof/>
            </w:rPr>
            <w:t>[5]</w:t>
          </w:r>
          <w:r w:rsidR="00415382">
            <w:fldChar w:fldCharType="end"/>
          </w:r>
        </w:sdtContent>
      </w:sdt>
      <w:r>
        <w:t>. Los estados mentales se clasifican en dos tipos</w:t>
      </w:r>
      <w:r w:rsidR="00BE3EF4">
        <w:t>:</w:t>
      </w:r>
      <w:r>
        <w:t xml:space="preserve"> estados cognitivos y emocionales.</w:t>
      </w:r>
      <w:r w:rsidR="00BE3EF4">
        <w:t xml:space="preserve"> A continuación</w:t>
      </w:r>
      <w:r w:rsidR="00C5256A">
        <w:t>,</w:t>
      </w:r>
      <w:r w:rsidR="00BE3EF4">
        <w:t xml:space="preserve"> se describe cada uno de ellos.</w:t>
      </w:r>
    </w:p>
    <w:p w:rsidR="00871390" w:rsidRDefault="00871390" w:rsidP="00871390">
      <w:pPr>
        <w:pStyle w:val="Ttulo3"/>
      </w:pPr>
      <w:bookmarkStart w:id="29" w:name="_Toc453835770"/>
      <w:bookmarkStart w:id="30" w:name="_Toc486415599"/>
      <w:r>
        <w:t>Estados Cognitivos</w:t>
      </w:r>
      <w:bookmarkEnd w:id="29"/>
      <w:bookmarkEnd w:id="30"/>
      <w:r>
        <w:t xml:space="preserve"> </w:t>
      </w:r>
    </w:p>
    <w:p w:rsidR="00927851" w:rsidRPr="005E4E78" w:rsidRDefault="00871390" w:rsidP="00927851">
      <w:r>
        <w:t xml:space="preserve">Un estado cognitivo es una condición neuropsicológica que presenta un sujeto durante </w:t>
      </w:r>
      <w:r w:rsidR="00927851">
        <w:t xml:space="preserve">el proceso relacionado </w:t>
      </w:r>
      <w:r w:rsidR="00BA23C2">
        <w:t xml:space="preserve">con </w:t>
      </w:r>
      <w:r w:rsidR="00927851">
        <w:t>la adquisición, organización y uso del conocimiento poniendo énfasis en el factor racional y no en el emocional.</w:t>
      </w:r>
    </w:p>
    <w:p w:rsidR="00D51B3E" w:rsidRDefault="00D51B3E" w:rsidP="00871390">
      <w:r>
        <w:t>A continuación, se listan algunos estados cognitivos.</w:t>
      </w:r>
    </w:p>
    <w:p w:rsidR="00871390" w:rsidRPr="000468B1" w:rsidRDefault="00871390" w:rsidP="00871390">
      <w:pPr>
        <w:pStyle w:val="Prrafodelista"/>
        <w:numPr>
          <w:ilvl w:val="0"/>
          <w:numId w:val="17"/>
        </w:numPr>
        <w:spacing w:before="160" w:after="160" w:line="240" w:lineRule="auto"/>
        <w:ind w:left="714" w:hanging="357"/>
      </w:pPr>
      <w:r w:rsidRPr="000468B1">
        <w:t>Concentración</w:t>
      </w:r>
    </w:p>
    <w:p w:rsidR="00871390" w:rsidRPr="00871390" w:rsidRDefault="00871390" w:rsidP="00871390">
      <w:pPr>
        <w:pStyle w:val="Prrafodelista"/>
        <w:numPr>
          <w:ilvl w:val="0"/>
          <w:numId w:val="17"/>
        </w:numPr>
        <w:spacing w:before="160" w:after="160" w:line="240" w:lineRule="auto"/>
        <w:ind w:left="714" w:hanging="357"/>
      </w:pPr>
      <w:r w:rsidRPr="000468B1">
        <w:t>Planificación de tareas</w:t>
      </w:r>
    </w:p>
    <w:p w:rsidR="00871390" w:rsidRPr="000468B1" w:rsidRDefault="00871390" w:rsidP="00871390">
      <w:pPr>
        <w:pStyle w:val="Prrafodelista"/>
        <w:numPr>
          <w:ilvl w:val="0"/>
          <w:numId w:val="17"/>
        </w:numPr>
        <w:spacing w:before="160" w:after="160" w:line="240" w:lineRule="auto"/>
        <w:ind w:left="714" w:hanging="357"/>
      </w:pPr>
      <w:r w:rsidRPr="000468B1">
        <w:t>Flexibilidad de pasar de una tarea a otra</w:t>
      </w:r>
    </w:p>
    <w:p w:rsidR="00871390" w:rsidRPr="000468B1" w:rsidRDefault="00871390" w:rsidP="00871390">
      <w:pPr>
        <w:pStyle w:val="Prrafodelista"/>
        <w:numPr>
          <w:ilvl w:val="0"/>
          <w:numId w:val="17"/>
        </w:numPr>
        <w:spacing w:before="160" w:after="160" w:line="240" w:lineRule="auto"/>
        <w:ind w:left="714" w:hanging="357"/>
      </w:pPr>
      <w:r w:rsidRPr="000468B1">
        <w:t>Motorizar: memoria de trabajo (MT) y ejecución</w:t>
      </w:r>
    </w:p>
    <w:p w:rsidR="00871390" w:rsidRPr="000468B1" w:rsidRDefault="00871390" w:rsidP="00871390">
      <w:pPr>
        <w:pStyle w:val="Prrafodelista"/>
        <w:numPr>
          <w:ilvl w:val="0"/>
          <w:numId w:val="17"/>
        </w:numPr>
        <w:spacing w:before="160" w:after="160" w:line="240" w:lineRule="auto"/>
        <w:ind w:left="714" w:hanging="357"/>
      </w:pPr>
      <w:r w:rsidRPr="000468B1">
        <w:t>Codificación para el tiempo y el lugar</w:t>
      </w:r>
    </w:p>
    <w:p w:rsidR="00871390" w:rsidRPr="000468B1" w:rsidRDefault="00871390" w:rsidP="00871390">
      <w:pPr>
        <w:pStyle w:val="Prrafodelista"/>
        <w:numPr>
          <w:ilvl w:val="0"/>
          <w:numId w:val="17"/>
        </w:numPr>
        <w:spacing w:before="160" w:after="160" w:line="240" w:lineRule="auto"/>
        <w:ind w:left="714" w:hanging="357"/>
      </w:pPr>
      <w:r w:rsidRPr="000468B1">
        <w:t>Resolución de problemas</w:t>
      </w:r>
    </w:p>
    <w:p w:rsidR="00871390" w:rsidRPr="000468B1" w:rsidRDefault="00871390" w:rsidP="00871390">
      <w:pPr>
        <w:pStyle w:val="Prrafodelista"/>
        <w:numPr>
          <w:ilvl w:val="0"/>
          <w:numId w:val="17"/>
        </w:numPr>
        <w:spacing w:before="160" w:after="160" w:line="240" w:lineRule="auto"/>
        <w:ind w:left="714" w:hanging="357"/>
      </w:pPr>
      <w:r w:rsidRPr="000468B1">
        <w:t>Localizar recursos</w:t>
      </w:r>
    </w:p>
    <w:p w:rsidR="00871390" w:rsidRPr="000468B1" w:rsidRDefault="00871390" w:rsidP="00871390">
      <w:pPr>
        <w:pStyle w:val="Prrafodelista"/>
        <w:numPr>
          <w:ilvl w:val="0"/>
          <w:numId w:val="17"/>
        </w:numPr>
        <w:spacing w:before="160" w:after="160" w:line="240" w:lineRule="auto"/>
        <w:ind w:left="714" w:hanging="357"/>
      </w:pPr>
      <w:r w:rsidRPr="000468B1">
        <w:t>Formular conceptos abstractos</w:t>
      </w:r>
    </w:p>
    <w:p w:rsidR="00871390" w:rsidRPr="000468B1" w:rsidRDefault="00871390" w:rsidP="00871390">
      <w:pPr>
        <w:pStyle w:val="Prrafodelista"/>
        <w:numPr>
          <w:ilvl w:val="0"/>
          <w:numId w:val="17"/>
        </w:numPr>
        <w:spacing w:before="160" w:after="160" w:line="240" w:lineRule="auto"/>
        <w:ind w:left="714" w:hanging="357"/>
      </w:pPr>
      <w:r w:rsidRPr="000468B1">
        <w:t>Autoconciencia</w:t>
      </w:r>
    </w:p>
    <w:p w:rsidR="00D51B3E" w:rsidRPr="007140F1" w:rsidRDefault="00871390" w:rsidP="00D51B3E">
      <w:pPr>
        <w:pStyle w:val="Prrafodelista"/>
        <w:numPr>
          <w:ilvl w:val="0"/>
          <w:numId w:val="17"/>
        </w:numPr>
        <w:spacing w:before="160" w:after="160" w:line="240" w:lineRule="auto"/>
        <w:ind w:left="714" w:hanging="357"/>
      </w:pPr>
      <w:r w:rsidRPr="000468B1">
        <w:t>Discurso social</w:t>
      </w:r>
    </w:p>
    <w:p w:rsidR="00871390" w:rsidRDefault="00871390" w:rsidP="00871390">
      <w:pPr>
        <w:pStyle w:val="Ttulo3"/>
        <w:ind w:left="0" w:firstLine="0"/>
      </w:pPr>
      <w:bookmarkStart w:id="31" w:name="_Toc453835771"/>
      <w:bookmarkStart w:id="32" w:name="_Toc486415600"/>
      <w:r>
        <w:t xml:space="preserve">Estados </w:t>
      </w:r>
      <w:bookmarkEnd w:id="31"/>
      <w:bookmarkEnd w:id="32"/>
      <w:r w:rsidR="00B970FF">
        <w:t xml:space="preserve">Emocionales </w:t>
      </w:r>
      <w:r>
        <w:t xml:space="preserve"> </w:t>
      </w:r>
    </w:p>
    <w:p w:rsidR="00871390" w:rsidRDefault="00871390" w:rsidP="00871390">
      <w:r>
        <w:t xml:space="preserve">Se entiende por estados </w:t>
      </w:r>
      <w:r w:rsidR="00B970FF">
        <w:t>emo</w:t>
      </w:r>
      <w:r w:rsidR="00802B89">
        <w:t>c</w:t>
      </w:r>
      <w:r w:rsidR="00B970FF">
        <w:t>ionales</w:t>
      </w:r>
      <w:r>
        <w:t xml:space="preserve"> a la condición neuropsicológica que presenta un sujeto. Los estados afectivos se clasifican en emociones y sentimientos. </w:t>
      </w:r>
    </w:p>
    <w:p w:rsidR="00871390" w:rsidRDefault="00871390" w:rsidP="00871390">
      <w:r>
        <w:t xml:space="preserve">Los estados </w:t>
      </w:r>
      <w:r w:rsidR="00D51B3E">
        <w:t>emocionales</w:t>
      </w:r>
      <w:r>
        <w:t xml:space="preserve"> se diferencian principalmente por el tiempo de duración, los sentimientos tienen una duración menor de tiempo que las emociones.</w:t>
      </w:r>
    </w:p>
    <w:p w:rsidR="00871390" w:rsidRDefault="00871390" w:rsidP="00871390">
      <w:r>
        <w:t xml:space="preserve">En la </w:t>
      </w:r>
      <w:r>
        <w:fldChar w:fldCharType="begin"/>
      </w:r>
      <w:r>
        <w:instrText xml:space="preserve"> REF _Ref483755466 \h </w:instrText>
      </w:r>
      <w:r>
        <w:fldChar w:fldCharType="separate"/>
      </w:r>
      <w:r w:rsidR="00B970FF">
        <w:t xml:space="preserve">Tabla </w:t>
      </w:r>
      <w:r w:rsidR="00B970FF">
        <w:rPr>
          <w:noProof/>
        </w:rPr>
        <w:t>2</w:t>
      </w:r>
      <w:r w:rsidR="00B970FF">
        <w:t>.</w:t>
      </w:r>
      <w:r w:rsidR="00B970FF">
        <w:rPr>
          <w:noProof/>
        </w:rPr>
        <w:t>1</w:t>
      </w:r>
      <w:r>
        <w:fldChar w:fldCharType="end"/>
      </w:r>
      <w:r>
        <w:t xml:space="preserve"> se presenta la clasificación de los estados afectivos y algunos ejemplos que permiten diferenciarlos. </w:t>
      </w:r>
    </w:p>
    <w:p w:rsidR="00871390" w:rsidRDefault="00871390" w:rsidP="00871390">
      <w:pPr>
        <w:pStyle w:val="Descripcin"/>
        <w:keepNext/>
      </w:pPr>
      <w:bookmarkStart w:id="33" w:name="_Ref483755466"/>
      <w:bookmarkStart w:id="34" w:name="_Ref483755428"/>
      <w:bookmarkStart w:id="35" w:name="_Toc486415489"/>
      <w:r>
        <w:t xml:space="preserve">Tabla </w:t>
      </w:r>
      <w:r w:rsidR="00F07634">
        <w:rPr>
          <w:noProof/>
        </w:rPr>
        <w:fldChar w:fldCharType="begin"/>
      </w:r>
      <w:r w:rsidR="00F07634">
        <w:rPr>
          <w:noProof/>
        </w:rPr>
        <w:instrText xml:space="preserve"> STYLEREF 1 \s </w:instrText>
      </w:r>
      <w:r w:rsidR="00F07634">
        <w:rPr>
          <w:noProof/>
        </w:rPr>
        <w:fldChar w:fldCharType="separate"/>
      </w:r>
      <w:r>
        <w:rPr>
          <w:noProof/>
        </w:rPr>
        <w:t>2</w:t>
      </w:r>
      <w:r w:rsidR="00F07634">
        <w:rPr>
          <w:noProof/>
        </w:rPr>
        <w:fldChar w:fldCharType="end"/>
      </w:r>
      <w:r>
        <w:t>.</w:t>
      </w:r>
      <w:r w:rsidR="00F07634">
        <w:rPr>
          <w:noProof/>
        </w:rPr>
        <w:fldChar w:fldCharType="begin"/>
      </w:r>
      <w:r w:rsidR="00F07634">
        <w:rPr>
          <w:noProof/>
        </w:rPr>
        <w:instrText xml:space="preserve"> SEQ Tabla \* ARABIC \s 1 </w:instrText>
      </w:r>
      <w:r w:rsidR="00F07634">
        <w:rPr>
          <w:noProof/>
        </w:rPr>
        <w:fldChar w:fldCharType="separate"/>
      </w:r>
      <w:r w:rsidR="00B970FF">
        <w:rPr>
          <w:noProof/>
        </w:rPr>
        <w:t>1</w:t>
      </w:r>
      <w:r w:rsidR="00F07634">
        <w:rPr>
          <w:noProof/>
        </w:rPr>
        <w:fldChar w:fldCharType="end"/>
      </w:r>
      <w:bookmarkEnd w:id="33"/>
      <w:r>
        <w:t xml:space="preserve"> Clasificación de los estados </w:t>
      </w:r>
      <w:r w:rsidR="00716FAA">
        <w:t>emocionales</w:t>
      </w:r>
      <w:r>
        <w:t>.</w:t>
      </w:r>
      <w:bookmarkEnd w:id="34"/>
      <w:bookmarkEnd w:id="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985"/>
      </w:tblGrid>
      <w:tr w:rsidR="00871390" w:rsidRPr="000468B1" w:rsidTr="001439C9">
        <w:tc>
          <w:tcPr>
            <w:tcW w:w="1843" w:type="dxa"/>
            <w:tcBorders>
              <w:top w:val="single" w:sz="4" w:space="0" w:color="auto"/>
              <w:bottom w:val="single" w:sz="4" w:space="0" w:color="auto"/>
            </w:tcBorders>
          </w:tcPr>
          <w:p w:rsidR="00871390" w:rsidRPr="00665468" w:rsidRDefault="00871390" w:rsidP="001439C9">
            <w:pPr>
              <w:pStyle w:val="Sinespaciado"/>
              <w:rPr>
                <w:b/>
                <w:i/>
              </w:rPr>
            </w:pPr>
            <w:r w:rsidRPr="00665468">
              <w:rPr>
                <w:b/>
                <w:i/>
              </w:rPr>
              <w:t xml:space="preserve">Emociones </w:t>
            </w:r>
          </w:p>
        </w:tc>
        <w:tc>
          <w:tcPr>
            <w:tcW w:w="6985" w:type="dxa"/>
            <w:tcBorders>
              <w:top w:val="single" w:sz="4" w:space="0" w:color="auto"/>
              <w:bottom w:val="single" w:sz="4" w:space="0" w:color="auto"/>
            </w:tcBorders>
          </w:tcPr>
          <w:p w:rsidR="00871390" w:rsidRPr="00665468" w:rsidRDefault="00871390" w:rsidP="001439C9">
            <w:pPr>
              <w:pStyle w:val="Sinespaciado"/>
              <w:rPr>
                <w:b/>
                <w:i/>
              </w:rPr>
            </w:pPr>
            <w:r w:rsidRPr="00665468">
              <w:rPr>
                <w:b/>
                <w:i/>
              </w:rPr>
              <w:t>Sentimientos</w:t>
            </w:r>
          </w:p>
        </w:tc>
      </w:tr>
      <w:tr w:rsidR="00871390" w:rsidTr="001439C9">
        <w:tc>
          <w:tcPr>
            <w:tcW w:w="1843" w:type="dxa"/>
            <w:tcBorders>
              <w:top w:val="single" w:sz="4" w:space="0" w:color="auto"/>
            </w:tcBorders>
          </w:tcPr>
          <w:p w:rsidR="00871390" w:rsidRDefault="00871390" w:rsidP="001439C9">
            <w:pPr>
              <w:pStyle w:val="Sinespaciado"/>
            </w:pPr>
            <w:r>
              <w:t>Miedo</w:t>
            </w:r>
          </w:p>
        </w:tc>
        <w:tc>
          <w:tcPr>
            <w:tcW w:w="6985" w:type="dxa"/>
            <w:tcBorders>
              <w:top w:val="single" w:sz="4" w:space="0" w:color="auto"/>
            </w:tcBorders>
          </w:tcPr>
          <w:p w:rsidR="00871390" w:rsidRDefault="00871390" w:rsidP="001439C9">
            <w:pPr>
              <w:pStyle w:val="Sinespaciado"/>
            </w:pPr>
            <w:r>
              <w:t>Simpatía</w:t>
            </w:r>
          </w:p>
        </w:tc>
      </w:tr>
      <w:tr w:rsidR="00871390" w:rsidTr="001439C9">
        <w:tc>
          <w:tcPr>
            <w:tcW w:w="1843" w:type="dxa"/>
          </w:tcPr>
          <w:p w:rsidR="00871390" w:rsidRDefault="00871390" w:rsidP="001439C9">
            <w:pPr>
              <w:pStyle w:val="Sinespaciado"/>
            </w:pPr>
            <w:r>
              <w:t>Enojo</w:t>
            </w:r>
          </w:p>
        </w:tc>
        <w:tc>
          <w:tcPr>
            <w:tcW w:w="6985" w:type="dxa"/>
          </w:tcPr>
          <w:p w:rsidR="00871390" w:rsidRDefault="00871390" w:rsidP="001439C9">
            <w:pPr>
              <w:pStyle w:val="Sinespaciado"/>
            </w:pPr>
            <w:r>
              <w:t>Resentimiento</w:t>
            </w:r>
          </w:p>
        </w:tc>
      </w:tr>
      <w:tr w:rsidR="00871390" w:rsidTr="001439C9">
        <w:tc>
          <w:tcPr>
            <w:tcW w:w="1843" w:type="dxa"/>
          </w:tcPr>
          <w:p w:rsidR="00871390" w:rsidRDefault="00871390" w:rsidP="001439C9">
            <w:pPr>
              <w:pStyle w:val="Sinespaciado"/>
            </w:pPr>
            <w:r>
              <w:t>Angustia</w:t>
            </w:r>
          </w:p>
        </w:tc>
        <w:tc>
          <w:tcPr>
            <w:tcW w:w="6985" w:type="dxa"/>
          </w:tcPr>
          <w:p w:rsidR="00871390" w:rsidRDefault="00871390" w:rsidP="001439C9">
            <w:pPr>
              <w:pStyle w:val="Sinespaciado"/>
            </w:pPr>
            <w:r>
              <w:t>Celos</w:t>
            </w:r>
          </w:p>
        </w:tc>
      </w:tr>
      <w:tr w:rsidR="00871390" w:rsidTr="001439C9">
        <w:tc>
          <w:tcPr>
            <w:tcW w:w="1843" w:type="dxa"/>
          </w:tcPr>
          <w:p w:rsidR="00871390" w:rsidRDefault="00871390" w:rsidP="001439C9">
            <w:pPr>
              <w:pStyle w:val="Sinespaciado"/>
            </w:pPr>
          </w:p>
        </w:tc>
        <w:tc>
          <w:tcPr>
            <w:tcW w:w="6985" w:type="dxa"/>
          </w:tcPr>
          <w:p w:rsidR="00871390" w:rsidRDefault="00871390" w:rsidP="001439C9">
            <w:pPr>
              <w:pStyle w:val="Sinespaciado"/>
            </w:pPr>
            <w:r>
              <w:t xml:space="preserve">Orgullo </w:t>
            </w:r>
          </w:p>
        </w:tc>
      </w:tr>
      <w:tr w:rsidR="00871390" w:rsidTr="001439C9">
        <w:tc>
          <w:tcPr>
            <w:tcW w:w="1843" w:type="dxa"/>
            <w:tcBorders>
              <w:bottom w:val="single" w:sz="4" w:space="0" w:color="auto"/>
            </w:tcBorders>
          </w:tcPr>
          <w:p w:rsidR="00871390" w:rsidRDefault="00871390" w:rsidP="001439C9">
            <w:pPr>
              <w:pStyle w:val="Sinespaciado"/>
            </w:pPr>
          </w:p>
        </w:tc>
        <w:tc>
          <w:tcPr>
            <w:tcW w:w="6985" w:type="dxa"/>
            <w:tcBorders>
              <w:bottom w:val="single" w:sz="4" w:space="0" w:color="auto"/>
            </w:tcBorders>
          </w:tcPr>
          <w:p w:rsidR="00871390" w:rsidRDefault="00871390" w:rsidP="001439C9">
            <w:pPr>
              <w:pStyle w:val="Sinespaciado"/>
            </w:pPr>
            <w:r>
              <w:t xml:space="preserve">Vergüenza </w:t>
            </w:r>
          </w:p>
        </w:tc>
      </w:tr>
    </w:tbl>
    <w:p w:rsidR="00871390" w:rsidRPr="00715A6E" w:rsidRDefault="00871390" w:rsidP="00871390"/>
    <w:p w:rsidR="009D62B2" w:rsidRDefault="009D62B2" w:rsidP="009D62B2">
      <w:pPr>
        <w:pStyle w:val="Ttulo2"/>
      </w:pPr>
      <w:r>
        <w:t>Técnicas de detección de estados mentales</w:t>
      </w:r>
    </w:p>
    <w:p w:rsidR="009D62B2" w:rsidRPr="009D62B2" w:rsidRDefault="009D62B2" w:rsidP="009D62B2"/>
    <w:p w:rsidR="00EE52FB" w:rsidRDefault="00EF4C0C" w:rsidP="00EE52FB">
      <w:pPr>
        <w:pStyle w:val="Ttulo2"/>
      </w:pPr>
      <w:bookmarkStart w:id="36" w:name="_Toc486415568"/>
      <w:r>
        <w:t>Ondas</w:t>
      </w:r>
      <w:r w:rsidR="00EE52FB">
        <w:t xml:space="preserve"> Cerebrales</w:t>
      </w:r>
      <w:bookmarkEnd w:id="36"/>
    </w:p>
    <w:p w:rsidR="00EF4C0C" w:rsidRDefault="00EF4C0C" w:rsidP="003B4080">
      <w:r w:rsidRPr="00EF4C0C">
        <w:t xml:space="preserve">Las ondas cerebrales son tensiones eléctricas oscilantes en el cerebro que miden sólo unos pocos </w:t>
      </w:r>
      <w:r>
        <w:t>micro</w:t>
      </w:r>
      <w:r w:rsidR="004C5E1F">
        <w:t xml:space="preserve"> </w:t>
      </w:r>
      <w:r>
        <w:t>volts</w:t>
      </w:r>
      <w:r w:rsidRPr="00EF4C0C">
        <w:t>. Hay cinco ondas cerebrales ampliamente reconocidas y las principales frecuencias de las ondas EEG humanas se enumeran en la</w:t>
      </w:r>
      <w:r w:rsidR="00765FE9">
        <w:t xml:space="preserve"> </w:t>
      </w:r>
      <w:r w:rsidR="00765FE9">
        <w:fldChar w:fldCharType="begin"/>
      </w:r>
      <w:r w:rsidR="00765FE9">
        <w:instrText xml:space="preserve"> REF _Ref483745971 \h </w:instrText>
      </w:r>
      <w:r w:rsidR="00765FE9">
        <w:fldChar w:fldCharType="separate"/>
      </w:r>
      <w:r w:rsidR="00277F5B">
        <w:t xml:space="preserve">Tabla </w:t>
      </w:r>
      <w:r w:rsidR="00277F5B">
        <w:rPr>
          <w:noProof/>
        </w:rPr>
        <w:t>2</w:t>
      </w:r>
      <w:r w:rsidR="00277F5B">
        <w:t>.</w:t>
      </w:r>
      <w:r w:rsidR="00277F5B">
        <w:rPr>
          <w:noProof/>
        </w:rPr>
        <w:t>1</w:t>
      </w:r>
      <w:r w:rsidR="00765FE9">
        <w:fldChar w:fldCharType="end"/>
      </w:r>
      <w:r w:rsidRPr="00EF4C0C">
        <w:t xml:space="preserve"> junto con sus características</w:t>
      </w:r>
      <w:r w:rsidR="00765FE9">
        <w:t xml:space="preserve">. </w:t>
      </w:r>
      <w:r w:rsidR="00976914">
        <w:t xml:space="preserve">En la </w:t>
      </w:r>
      <w:r w:rsidR="00976914">
        <w:fldChar w:fldCharType="begin"/>
      </w:r>
      <w:r w:rsidR="00976914">
        <w:instrText xml:space="preserve"> REF _Ref483747241 \h </w:instrText>
      </w:r>
      <w:r w:rsidR="00976914">
        <w:fldChar w:fldCharType="separate"/>
      </w:r>
      <w:r w:rsidR="00277F5B">
        <w:t xml:space="preserve">Figura </w:t>
      </w:r>
      <w:r w:rsidR="00277F5B">
        <w:rPr>
          <w:noProof/>
        </w:rPr>
        <w:t>2</w:t>
      </w:r>
      <w:r w:rsidR="00277F5B">
        <w:t>.</w:t>
      </w:r>
      <w:r w:rsidR="00277F5B">
        <w:rPr>
          <w:noProof/>
        </w:rPr>
        <w:t>2</w:t>
      </w:r>
      <w:r w:rsidR="00976914">
        <w:fldChar w:fldCharType="end"/>
      </w:r>
      <w:r w:rsidR="00976914">
        <w:t xml:space="preserve"> se muestran la forma de la onda ondas cerebrales. </w:t>
      </w:r>
      <w:r w:rsidR="00765FE9" w:rsidRPr="00765FE9">
        <w:t>Varias regiones del cerebro no emiten la misma frecuencia de ondas cerebrales simultáneamente.</w:t>
      </w:r>
    </w:p>
    <w:p w:rsidR="00765FE9" w:rsidRDefault="00765FE9" w:rsidP="00765FE9">
      <w:pPr>
        <w:pStyle w:val="Descripcin"/>
        <w:keepNext/>
      </w:pPr>
      <w:bookmarkStart w:id="37" w:name="_Ref483745971"/>
      <w:bookmarkStart w:id="38" w:name="_Ref483745963"/>
      <w:bookmarkStart w:id="39" w:name="_Toc486415484"/>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2</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1</w:t>
      </w:r>
      <w:r w:rsidR="00F07634">
        <w:rPr>
          <w:noProof/>
        </w:rPr>
        <w:fldChar w:fldCharType="end"/>
      </w:r>
      <w:bookmarkEnd w:id="37"/>
      <w:r>
        <w:t xml:space="preserve"> Características de las cinco ondas cerebrales.</w:t>
      </w:r>
      <w:bookmarkEnd w:id="38"/>
      <w:bookmarkEnd w:id="39"/>
      <w:r>
        <w:t xml:space="preserve"> </w:t>
      </w:r>
    </w:p>
    <w:tbl>
      <w:tblPr>
        <w:tblStyle w:val="Tablaconcuadrcula"/>
        <w:tblW w:w="8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59"/>
        <w:gridCol w:w="5876"/>
      </w:tblGrid>
      <w:tr w:rsidR="00765FE9" w:rsidTr="00687EFE">
        <w:trPr>
          <w:trHeight w:val="287"/>
        </w:trPr>
        <w:tc>
          <w:tcPr>
            <w:tcW w:w="1418"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Nombre</w:t>
            </w:r>
          </w:p>
        </w:tc>
        <w:tc>
          <w:tcPr>
            <w:tcW w:w="1559"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Frecuencia</w:t>
            </w:r>
          </w:p>
        </w:tc>
        <w:tc>
          <w:tcPr>
            <w:tcW w:w="5876"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 xml:space="preserve">Estado Mental </w:t>
            </w:r>
          </w:p>
        </w:tc>
      </w:tr>
      <w:tr w:rsidR="00765FE9" w:rsidTr="00687EFE">
        <w:trPr>
          <w:trHeight w:val="287"/>
        </w:trPr>
        <w:tc>
          <w:tcPr>
            <w:tcW w:w="1418" w:type="dxa"/>
            <w:tcBorders>
              <w:top w:val="single" w:sz="4" w:space="0" w:color="auto"/>
            </w:tcBorders>
          </w:tcPr>
          <w:p w:rsidR="00765FE9" w:rsidRDefault="00765FE9" w:rsidP="00665468">
            <w:pPr>
              <w:pStyle w:val="Sinespaciado"/>
            </w:pPr>
            <w:r>
              <w:t>Delta</w:t>
            </w:r>
          </w:p>
        </w:tc>
        <w:tc>
          <w:tcPr>
            <w:tcW w:w="1559" w:type="dxa"/>
            <w:tcBorders>
              <w:top w:val="single" w:sz="4" w:space="0" w:color="auto"/>
            </w:tcBorders>
          </w:tcPr>
          <w:p w:rsidR="00765FE9" w:rsidRDefault="00765FE9" w:rsidP="00665468">
            <w:pPr>
              <w:pStyle w:val="Sinespaciado"/>
            </w:pPr>
            <w:r>
              <w:t>0.5 a 4 Hz.</w:t>
            </w:r>
          </w:p>
        </w:tc>
        <w:tc>
          <w:tcPr>
            <w:tcW w:w="5876" w:type="dxa"/>
            <w:tcBorders>
              <w:top w:val="single" w:sz="4" w:space="0" w:color="auto"/>
            </w:tcBorders>
          </w:tcPr>
          <w:p w:rsidR="00765FE9" w:rsidRDefault="00765FE9" w:rsidP="00665468">
            <w:pPr>
              <w:pStyle w:val="Sinespaciado"/>
            </w:pPr>
            <w:r>
              <w:t>Sueño profundo</w:t>
            </w:r>
          </w:p>
        </w:tc>
      </w:tr>
      <w:tr w:rsidR="00765FE9" w:rsidTr="00687EFE">
        <w:trPr>
          <w:trHeight w:val="301"/>
        </w:trPr>
        <w:tc>
          <w:tcPr>
            <w:tcW w:w="1418" w:type="dxa"/>
          </w:tcPr>
          <w:p w:rsidR="00765FE9" w:rsidRDefault="00765FE9" w:rsidP="00665468">
            <w:pPr>
              <w:pStyle w:val="Sinespaciado"/>
            </w:pPr>
            <w:r>
              <w:t>Theta</w:t>
            </w:r>
          </w:p>
        </w:tc>
        <w:tc>
          <w:tcPr>
            <w:tcW w:w="1559" w:type="dxa"/>
          </w:tcPr>
          <w:p w:rsidR="00765FE9" w:rsidRDefault="00765FE9" w:rsidP="00665468">
            <w:pPr>
              <w:pStyle w:val="Sinespaciado"/>
            </w:pPr>
            <w:r>
              <w:t>4 a 8 Hz.</w:t>
            </w:r>
          </w:p>
        </w:tc>
        <w:tc>
          <w:tcPr>
            <w:tcW w:w="5876" w:type="dxa"/>
          </w:tcPr>
          <w:p w:rsidR="00765FE9" w:rsidRDefault="00765FE9" w:rsidP="00665468">
            <w:pPr>
              <w:pStyle w:val="Sinespaciado"/>
            </w:pPr>
            <w:r>
              <w:t xml:space="preserve">Relajación </w:t>
            </w:r>
          </w:p>
        </w:tc>
      </w:tr>
      <w:tr w:rsidR="00765FE9" w:rsidTr="00687EFE">
        <w:trPr>
          <w:trHeight w:val="301"/>
        </w:trPr>
        <w:tc>
          <w:tcPr>
            <w:tcW w:w="1418" w:type="dxa"/>
          </w:tcPr>
          <w:p w:rsidR="00765FE9" w:rsidRDefault="00765FE9" w:rsidP="00665468">
            <w:pPr>
              <w:pStyle w:val="Sinespaciado"/>
            </w:pPr>
            <w:r>
              <w:t>Alpha</w:t>
            </w:r>
          </w:p>
        </w:tc>
        <w:tc>
          <w:tcPr>
            <w:tcW w:w="1559" w:type="dxa"/>
          </w:tcPr>
          <w:p w:rsidR="00765FE9" w:rsidRDefault="00765FE9" w:rsidP="00665468">
            <w:pPr>
              <w:pStyle w:val="Sinespaciado"/>
            </w:pPr>
            <w:r>
              <w:t>8 a 12 Hz.</w:t>
            </w:r>
          </w:p>
        </w:tc>
        <w:tc>
          <w:tcPr>
            <w:tcW w:w="5876" w:type="dxa"/>
          </w:tcPr>
          <w:p w:rsidR="00765FE9" w:rsidRDefault="00765FE9" w:rsidP="00665468">
            <w:pPr>
              <w:pStyle w:val="Sinespaciado"/>
            </w:pPr>
            <w:r>
              <w:t>Alerta</w:t>
            </w:r>
            <w:r w:rsidR="003746D2">
              <w:t>,</w:t>
            </w:r>
            <w:r>
              <w:t xml:space="preserve"> relajado</w:t>
            </w:r>
          </w:p>
        </w:tc>
      </w:tr>
      <w:tr w:rsidR="00765FE9" w:rsidTr="00687EFE">
        <w:trPr>
          <w:trHeight w:val="220"/>
        </w:trPr>
        <w:tc>
          <w:tcPr>
            <w:tcW w:w="1418" w:type="dxa"/>
          </w:tcPr>
          <w:p w:rsidR="00765FE9" w:rsidRDefault="00765FE9" w:rsidP="00665468">
            <w:pPr>
              <w:pStyle w:val="Sinespaciado"/>
            </w:pPr>
            <w:r>
              <w:t>Beta</w:t>
            </w:r>
          </w:p>
        </w:tc>
        <w:tc>
          <w:tcPr>
            <w:tcW w:w="1559" w:type="dxa"/>
          </w:tcPr>
          <w:p w:rsidR="00765FE9" w:rsidRDefault="00765FE9" w:rsidP="00665468">
            <w:pPr>
              <w:pStyle w:val="Sinespaciado"/>
            </w:pPr>
            <w:r>
              <w:t>12 a 35 Hz.</w:t>
            </w:r>
          </w:p>
        </w:tc>
        <w:tc>
          <w:tcPr>
            <w:tcW w:w="5876" w:type="dxa"/>
          </w:tcPr>
          <w:p w:rsidR="00765FE9" w:rsidRDefault="00765FE9" w:rsidP="00665468">
            <w:pPr>
              <w:pStyle w:val="Sinespaciado"/>
            </w:pPr>
            <w:r w:rsidRPr="00765FE9">
              <w:t>Ansiedad dominante, activa, atención externa, relajada</w:t>
            </w:r>
          </w:p>
        </w:tc>
      </w:tr>
      <w:tr w:rsidR="00765FE9" w:rsidTr="00687EFE">
        <w:trPr>
          <w:trHeight w:val="287"/>
        </w:trPr>
        <w:tc>
          <w:tcPr>
            <w:tcW w:w="1418" w:type="dxa"/>
            <w:tcBorders>
              <w:bottom w:val="single" w:sz="4" w:space="0" w:color="auto"/>
            </w:tcBorders>
          </w:tcPr>
          <w:p w:rsidR="00765FE9" w:rsidRDefault="00765FE9" w:rsidP="00665468">
            <w:pPr>
              <w:pStyle w:val="Sinespaciado"/>
            </w:pPr>
            <w:r>
              <w:t>Gamma</w:t>
            </w:r>
          </w:p>
        </w:tc>
        <w:tc>
          <w:tcPr>
            <w:tcW w:w="1559" w:type="dxa"/>
            <w:tcBorders>
              <w:bottom w:val="single" w:sz="4" w:space="0" w:color="auto"/>
            </w:tcBorders>
          </w:tcPr>
          <w:p w:rsidR="00765FE9" w:rsidRDefault="00765FE9" w:rsidP="00665468">
            <w:pPr>
              <w:pStyle w:val="Sinespaciado"/>
            </w:pPr>
            <w:r>
              <w:t>&gt; 35 Hz.</w:t>
            </w:r>
          </w:p>
        </w:tc>
        <w:tc>
          <w:tcPr>
            <w:tcW w:w="5876" w:type="dxa"/>
            <w:tcBorders>
              <w:bottom w:val="single" w:sz="4" w:space="0" w:color="auto"/>
            </w:tcBorders>
          </w:tcPr>
          <w:p w:rsidR="00765FE9" w:rsidRDefault="00765FE9" w:rsidP="00665468">
            <w:pPr>
              <w:pStyle w:val="Sinespaciado"/>
            </w:pPr>
            <w:r>
              <w:t>Concentración</w:t>
            </w:r>
          </w:p>
        </w:tc>
      </w:tr>
    </w:tbl>
    <w:p w:rsidR="00EF4C0C" w:rsidRDefault="00EF4C0C" w:rsidP="003B4080"/>
    <w:p w:rsidR="00976914" w:rsidRDefault="00A015F7" w:rsidP="00AB19AC">
      <w:pPr>
        <w:keepNext/>
        <w:jc w:val="center"/>
      </w:pPr>
      <w:r>
        <w:rPr>
          <w:noProof/>
          <w:lang w:eastAsia="es-MX"/>
        </w:rPr>
        <w:drawing>
          <wp:inline distT="0" distB="0" distL="0" distR="0" wp14:anchorId="08E5EC6D" wp14:editId="77ABCF8F">
            <wp:extent cx="3894648" cy="32683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das cerebrales.png"/>
                    <pic:cNvPicPr/>
                  </pic:nvPicPr>
                  <pic:blipFill rotWithShape="1">
                    <a:blip r:embed="rId20">
                      <a:extLst>
                        <a:ext uri="{28A0092B-C50C-407E-A947-70E740481C1C}">
                          <a14:useLocalDpi xmlns:a14="http://schemas.microsoft.com/office/drawing/2010/main" val="0"/>
                        </a:ext>
                      </a:extLst>
                    </a:blip>
                    <a:srcRect l="30603"/>
                    <a:stretch/>
                  </pic:blipFill>
                  <pic:spPr bwMode="auto">
                    <a:xfrm>
                      <a:off x="0" y="0"/>
                      <a:ext cx="3894648" cy="3268345"/>
                    </a:xfrm>
                    <a:prstGeom prst="rect">
                      <a:avLst/>
                    </a:prstGeom>
                    <a:ln>
                      <a:noFill/>
                    </a:ln>
                    <a:extLst>
                      <a:ext uri="{53640926-AAD7-44D8-BBD7-CCE9431645EC}">
                        <a14:shadowObscured xmlns:a14="http://schemas.microsoft.com/office/drawing/2010/main"/>
                      </a:ext>
                    </a:extLst>
                  </pic:spPr>
                </pic:pic>
              </a:graphicData>
            </a:graphic>
          </wp:inline>
        </w:drawing>
      </w:r>
    </w:p>
    <w:p w:rsidR="00A015F7" w:rsidRDefault="00976914" w:rsidP="00AB19AC">
      <w:pPr>
        <w:pStyle w:val="Descripcin"/>
        <w:jc w:val="center"/>
      </w:pPr>
      <w:bookmarkStart w:id="40" w:name="_Ref483747241"/>
      <w:bookmarkStart w:id="41" w:name="_Ref483753514"/>
      <w:bookmarkStart w:id="42" w:name="_Toc486415508"/>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2</w:t>
      </w:r>
      <w:r w:rsidR="00F07634">
        <w:rPr>
          <w:noProof/>
        </w:rPr>
        <w:fldChar w:fldCharType="end"/>
      </w:r>
      <w:bookmarkEnd w:id="40"/>
      <w:r>
        <w:t xml:space="preserve"> </w:t>
      </w:r>
      <w:bookmarkStart w:id="43" w:name="_Ref483753499"/>
      <w:r>
        <w:t>Tipos de Ondas Cerebrales</w:t>
      </w:r>
      <w:r w:rsidR="00483A7A">
        <w:t xml:space="preserve"> </w:t>
      </w:r>
      <w:r w:rsidR="00483A7A">
        <w:fldChar w:fldCharType="begin" w:fldLock="1"/>
      </w:r>
      <w:r w:rsidR="003C0D9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"http://www.mendeley.com/documents/?uuid=c6c00e04-d9e7-4240-827f-3165e2f25e61" ] } ], "mendeley" : { "formattedCitation" : "[7]", "plainTextFormattedCitation" : "[7]", "previouslyFormattedCitation" : "[7]" }, "properties" : {  }, "schema" : "https://github.com/citation-style-language/schema/raw/master/csl-citation.json" }</w:instrText>
      </w:r>
      <w:r w:rsidR="00483A7A">
        <w:fldChar w:fldCharType="separate"/>
      </w:r>
      <w:r w:rsidR="003C0D9A" w:rsidRPr="003C0D9A">
        <w:rPr>
          <w:i w:val="0"/>
          <w:noProof/>
        </w:rPr>
        <w:t>[7]</w:t>
      </w:r>
      <w:r w:rsidR="00483A7A">
        <w:fldChar w:fldCharType="end"/>
      </w:r>
      <w:r>
        <w:t>.</w:t>
      </w:r>
      <w:bookmarkEnd w:id="41"/>
      <w:bookmarkEnd w:id="42"/>
      <w:bookmarkEnd w:id="43"/>
    </w:p>
    <w:p w:rsidR="004C5E1F" w:rsidRDefault="004C5E1F" w:rsidP="004C5E1F"/>
    <w:p w:rsidR="004C5E1F" w:rsidRPr="004C5E1F" w:rsidRDefault="004C5E1F" w:rsidP="004C5E1F">
      <w:r>
        <w:t xml:space="preserve">A continuación, se describen las cinco ondas cerebrales: </w:t>
      </w:r>
    </w:p>
    <w:p w:rsidR="00EE52FB" w:rsidRDefault="00EE52FB" w:rsidP="00EE52FB">
      <w:pPr>
        <w:pStyle w:val="Ttulo3"/>
      </w:pPr>
      <w:bookmarkStart w:id="44" w:name="_Toc486415569"/>
      <w:r>
        <w:t>Onda Delta</w:t>
      </w:r>
      <w:bookmarkEnd w:id="44"/>
    </w:p>
    <w:p w:rsidR="00976914" w:rsidRPr="00976914" w:rsidRDefault="00756631" w:rsidP="00976914">
      <w:r w:rsidRPr="00756631">
        <w:t xml:space="preserve">Las ondas delta son las ondas cerebrales más lentas registradas en los seres humanos. Se asocian con los niveles más profundos de relajación y restauración, el sueño curativo. </w:t>
      </w:r>
      <w:r>
        <w:t xml:space="preserve">La Onda </w:t>
      </w:r>
      <w:r w:rsidRPr="00756631">
        <w:t>Delta se ve de manera prominente en lesiones cerebrales</w:t>
      </w:r>
      <w:r w:rsidR="00B73142">
        <w:t>, problemas de aprendizaje e</w:t>
      </w:r>
      <w:r w:rsidRPr="00756631">
        <w:t xml:space="preserve"> incapacidad para pensar. Si esta onda es suprimida, conduce a una incapacidad para rejuvenecer el cuerpo y revitalizar el cerebro, y el sueño pobre. La producción adecuada de ondas delta nos ayuda a sentirnos completamente rejuvenecidos y promueve el sistema inmunológico, la curación natural y</w:t>
      </w:r>
      <w:r>
        <w:t xml:space="preserve"> el sueño reparador/profundo</w:t>
      </w:r>
      <w:r w:rsidR="00AE1151">
        <w:t xml:space="preserve"> </w:t>
      </w:r>
      <w:r w:rsidR="00AE1151">
        <w:fldChar w:fldCharType="begin" w:fldLock="1"/>
      </w:r>
      <w:r w:rsidR="003C0D9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"http://www.mendeley.com/documents/?uuid=c6c00e04-d9e7-4240-827f-3165e2f25e61" ] } ], "mendeley" : { "formattedCitation" : "[7]", "plainTextFormattedCitation" : "[7]", "previouslyFormattedCitation" : "[7]" }, "properties" : {  }, "schema" : "https://github.com/citation-style-language/schema/raw/master/csl-citation.json" }</w:instrText>
      </w:r>
      <w:r w:rsidR="00AE1151">
        <w:fldChar w:fldCharType="separate"/>
      </w:r>
      <w:r w:rsidR="003C0D9A" w:rsidRPr="003C0D9A">
        <w:rPr>
          <w:noProof/>
        </w:rPr>
        <w:t>[7]</w:t>
      </w:r>
      <w:r w:rsidR="00AE1151">
        <w:fldChar w:fldCharType="end"/>
      </w:r>
      <w:r>
        <w:t>.</w:t>
      </w:r>
    </w:p>
    <w:p w:rsidR="00EE52FB" w:rsidRDefault="00EE52FB" w:rsidP="00EE52FB">
      <w:pPr>
        <w:pStyle w:val="Ttulo3"/>
      </w:pPr>
      <w:bookmarkStart w:id="45" w:name="_Toc486415570"/>
      <w:r>
        <w:t>Onda Theta</w:t>
      </w:r>
      <w:bookmarkEnd w:id="45"/>
    </w:p>
    <w:p w:rsidR="00756631" w:rsidRDefault="00B73142" w:rsidP="00756631">
      <w:r>
        <w:t xml:space="preserve">La Onda Theta en </w:t>
      </w:r>
      <w:r w:rsidR="00756631" w:rsidRPr="00756631">
        <w:t xml:space="preserve">particular está implicada en soñar despierto y dormir. En un estado óptimo, </w:t>
      </w:r>
      <w:r>
        <w:t>la Onda T</w:t>
      </w:r>
      <w:r w:rsidR="00756631" w:rsidRPr="00756631">
        <w:t>heta ayuda en la creatividad, la conexión emocional, la intuición y la relajación.</w:t>
      </w:r>
      <w:r>
        <w:t xml:space="preserve"> La Onda</w:t>
      </w:r>
      <w:r w:rsidR="00756631" w:rsidRPr="00756631">
        <w:t xml:space="preserve"> Theta tienen los beneficios de ayudar a mejorar nuestra intuición y creatividad, y hacernos sentir más naturales. Theta también p</w:t>
      </w:r>
      <w:r>
        <w:t>articipa en el sueño reparador. La falta de esta onda provoca</w:t>
      </w:r>
      <w:r w:rsidRPr="00B73142">
        <w:t xml:space="preserve">,  ansiedad, la mala conciencia emocional y </w:t>
      </w:r>
      <w:r>
        <w:t>estrés</w:t>
      </w:r>
      <w:r w:rsidR="00AE1151">
        <w:t xml:space="preserve"> </w:t>
      </w:r>
      <w:r w:rsidR="00AE1151">
        <w:fldChar w:fldCharType="begin" w:fldLock="1"/>
      </w:r>
      <w:r w:rsidR="003C0D9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"http://www.mendeley.com/documents/?uuid=c6c00e04-d9e7-4240-827f-3165e2f25e61" ] } ], "mendeley" : { "formattedCitation" : "[7]", "plainTextFormattedCitation" : "[7]", "previouslyFormattedCitation" : "[7]" }, "properties" : {  }, "schema" : "https://github.com/citation-style-language/schema/raw/master/csl-citation.json" }</w:instrText>
      </w:r>
      <w:r w:rsidR="00AE1151">
        <w:fldChar w:fldCharType="separate"/>
      </w:r>
      <w:r w:rsidR="003C0D9A" w:rsidRPr="003C0D9A">
        <w:rPr>
          <w:noProof/>
        </w:rPr>
        <w:t>[7]</w:t>
      </w:r>
      <w:r w:rsidR="00AE1151">
        <w:fldChar w:fldCharType="end"/>
      </w:r>
      <w:r>
        <w:t>.</w:t>
      </w:r>
    </w:p>
    <w:p w:rsidR="00EE52FB" w:rsidRDefault="00EE52FB" w:rsidP="00EE52FB">
      <w:pPr>
        <w:pStyle w:val="Ttulo3"/>
      </w:pPr>
      <w:bookmarkStart w:id="46" w:name="_Toc486415571"/>
      <w:r>
        <w:t>Onda Alpha</w:t>
      </w:r>
      <w:bookmarkEnd w:id="46"/>
    </w:p>
    <w:p w:rsidR="00B73142" w:rsidRPr="00B73142" w:rsidRDefault="00B73142" w:rsidP="00B73142">
      <w:r>
        <w:t xml:space="preserve">La Onda Alpha </w:t>
      </w:r>
      <w:r w:rsidR="00AE1151">
        <w:t>se encuentra</w:t>
      </w:r>
      <w:r w:rsidRPr="00B73142">
        <w:t xml:space="preserve"> de forma prominente en soñar despierto, incapacidad para enfocarse y estar muy relajado. Si se suprimen puede causar ansiedad, estrés elevado, e insomnio. Cuando son óptimas conduce a un estado relajado</w:t>
      </w:r>
      <w:r w:rsidR="00AE1151">
        <w:t xml:space="preserve"> </w:t>
      </w:r>
      <w:r w:rsidR="00AE1151">
        <w:fldChar w:fldCharType="begin" w:fldLock="1"/>
      </w:r>
      <w:r w:rsidR="003C0D9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"http://www.mendeley.com/documents/?uuid=c6c00e04-d9e7-4240-827f-3165e2f25e61" ] } ], "mendeley" : { "formattedCitation" : "[7]", "plainTextFormattedCitation" : "[7]", "previouslyFormattedCitation" : "[7]" }, "properties" : {  }, "schema" : "https://github.com/citation-style-language/schema/raw/master/csl-citation.json" }</w:instrText>
      </w:r>
      <w:r w:rsidR="00AE1151">
        <w:fldChar w:fldCharType="separate"/>
      </w:r>
      <w:r w:rsidR="003C0D9A" w:rsidRPr="003C0D9A">
        <w:rPr>
          <w:noProof/>
        </w:rPr>
        <w:t>[7]</w:t>
      </w:r>
      <w:r w:rsidR="00AE1151">
        <w:fldChar w:fldCharType="end"/>
      </w:r>
      <w:r w:rsidRPr="00B73142">
        <w:t>.</w:t>
      </w:r>
    </w:p>
    <w:p w:rsidR="00EE52FB" w:rsidRDefault="00EE52FB" w:rsidP="00EE52FB">
      <w:pPr>
        <w:pStyle w:val="Ttulo3"/>
      </w:pPr>
      <w:bookmarkStart w:id="47" w:name="_Toc486415572"/>
      <w:r>
        <w:t>Onda Beta</w:t>
      </w:r>
      <w:bookmarkEnd w:id="47"/>
    </w:p>
    <w:p w:rsidR="00B73142" w:rsidRPr="00B73142" w:rsidRDefault="00B73142" w:rsidP="00B73142">
      <w:r w:rsidRPr="00B73142">
        <w:t>Las ondas beta son ondas cerebrales de alta frecuencia y baja amplitud</w:t>
      </w:r>
      <w:r>
        <w:t xml:space="preserve">. </w:t>
      </w:r>
      <w:r w:rsidRPr="00B73142">
        <w:t xml:space="preserve">Están involucrados en el pensamiento consciente y el pensamiento lógico, y tienden a tener un efecto estimulante. Tener la cantidad correcta de ondas beta nos permite concentrarnos. La prominencia de esta onda provoca ansiedad, alta excitación, incapacidad para relajarse y estrés, mientras que su supresión </w:t>
      </w:r>
      <w:r w:rsidR="006F7576">
        <w:t>está</w:t>
      </w:r>
      <w:r>
        <w:t xml:space="preserve"> asociada</w:t>
      </w:r>
      <w:r w:rsidRPr="00B73142">
        <w:t>, soñar despierto, depresión y mal conocimiento. En condiciones óptimas, las ondas beta ayudan con el enfoque consciente, la memoria y la resolución de problemas</w:t>
      </w:r>
      <w:r w:rsidR="00AE1151">
        <w:t xml:space="preserve"> </w:t>
      </w:r>
      <w:r w:rsidR="00AE1151">
        <w:fldChar w:fldCharType="begin" w:fldLock="1"/>
      </w:r>
      <w:r w:rsidR="003C0D9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"http://www.mendeley.com/documents/?uuid=c6c00e04-d9e7-4240-827f-3165e2f25e61" ] } ], "mendeley" : { "formattedCitation" : "[7]", "plainTextFormattedCitation" : "[7]", "previouslyFormattedCitation" : "[7]" }, "properties" : {  }, "schema" : "https://github.com/citation-style-language/schema/raw/master/csl-citation.json" }</w:instrText>
      </w:r>
      <w:r w:rsidR="00AE1151">
        <w:fldChar w:fldCharType="separate"/>
      </w:r>
      <w:r w:rsidR="003C0D9A" w:rsidRPr="003C0D9A">
        <w:rPr>
          <w:noProof/>
        </w:rPr>
        <w:t>[7]</w:t>
      </w:r>
      <w:r w:rsidR="00AE1151">
        <w:fldChar w:fldCharType="end"/>
      </w:r>
      <w:r w:rsidRPr="00B73142">
        <w:t>.</w:t>
      </w:r>
    </w:p>
    <w:p w:rsidR="00EE52FB" w:rsidRDefault="00EE52FB" w:rsidP="00EE52FB">
      <w:pPr>
        <w:pStyle w:val="Ttulo3"/>
      </w:pPr>
      <w:bookmarkStart w:id="48" w:name="_Toc486415573"/>
      <w:r>
        <w:t>Onda Gamma</w:t>
      </w:r>
      <w:bookmarkEnd w:id="48"/>
    </w:p>
    <w:p w:rsidR="006D2405" w:rsidRDefault="00B73142" w:rsidP="0041498B">
      <w:r w:rsidRPr="00B73142">
        <w:t>Una onda gamma se considera la actividad cerebral más rápida. Es responsable del funcionamiento cognitivo, del aprendizaje, de la memoria y del procesamiento de la inform</w:t>
      </w:r>
      <w:r w:rsidR="008C1B85">
        <w:t>ación. La prominencia de esta ond</w:t>
      </w:r>
      <w:r w:rsidRPr="00B73142">
        <w:t>a lleva a la ansiedad, a la excitación alta, ya la tensión; Mientras que su supresión puede conducir al Trastorno por Déficit de Atención con Hiperactividad (TDAH), depresión y dificultades de aprendizaje. En condiciones óptimas, las ondas gamma ayudan con la atención, el enfoque, la unión de los sentidos (olfato, vista y audición), la conciencia, el procesamiento mental y la percepción</w:t>
      </w:r>
      <w:r w:rsidR="00AE1151">
        <w:t xml:space="preserve"> </w:t>
      </w:r>
      <w:r w:rsidR="00AE1151">
        <w:fldChar w:fldCharType="begin" w:fldLock="1"/>
      </w:r>
      <w:r w:rsidR="003C0D9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"http://www.mendeley.com/documents/?uuid=c6c00e04-d9e7-4240-827f-3165e2f25e61" ] } ], "mendeley" : { "formattedCitation" : "[7]", "plainTextFormattedCitation" : "[7]", "previouslyFormattedCitation" : "[7]" }, "properties" : {  }, "schema" : "https://github.com/citation-style-language/schema/raw/master/csl-citation.json" }</w:instrText>
      </w:r>
      <w:r w:rsidR="00AE1151">
        <w:fldChar w:fldCharType="separate"/>
      </w:r>
      <w:r w:rsidR="003C0D9A" w:rsidRPr="003C0D9A">
        <w:rPr>
          <w:noProof/>
        </w:rPr>
        <w:t>[7]</w:t>
      </w:r>
      <w:r w:rsidR="00AE1151">
        <w:fldChar w:fldCharType="end"/>
      </w:r>
      <w:r w:rsidRPr="00B73142">
        <w:t>.</w:t>
      </w:r>
    </w:p>
    <w:p w:rsidR="00EE52FB" w:rsidRDefault="00EE52FB" w:rsidP="00EE52FB">
      <w:pPr>
        <w:pStyle w:val="Ttulo2"/>
      </w:pPr>
      <w:bookmarkStart w:id="49" w:name="_Toc486415574"/>
      <w:r>
        <w:t>Electroencefalografía</w:t>
      </w:r>
      <w:bookmarkEnd w:id="49"/>
    </w:p>
    <w:p w:rsidR="0025283A" w:rsidRDefault="00C13653" w:rsidP="00C13653">
      <w:r w:rsidRPr="00C13653">
        <w:t>Electroencefalografía (</w:t>
      </w:r>
      <w:r>
        <w:t xml:space="preserve">se abrevia </w:t>
      </w:r>
      <w:r w:rsidRPr="00C13653">
        <w:t xml:space="preserve">EEG), </w:t>
      </w:r>
      <w:r>
        <w:t xml:space="preserve">es </w:t>
      </w:r>
      <w:r w:rsidRPr="00C13653">
        <w:t>una técnica no invasiva de imagen médica, se define como una actividad eléctrica registrada desde la superficie del cuero cabelludo con la ayuda de electrodos</w:t>
      </w:r>
      <w:r>
        <w:t xml:space="preserve"> metálicos y un medio conductor</w:t>
      </w:r>
      <w:r w:rsidR="0025283A">
        <w:t>, l</w:t>
      </w:r>
      <w:r>
        <w:t>os electrodos registran u</w:t>
      </w:r>
      <w:r w:rsidRPr="00C13653">
        <w:t>na corriente</w:t>
      </w:r>
      <w:r w:rsidR="0025283A">
        <w:t xml:space="preserve"> </w:t>
      </w:r>
      <w:r w:rsidRPr="00C13653">
        <w:t>local se genera cuando las neuronas en el cerebro se activan durante las excitaciones sinápticas de las dendritas</w:t>
      </w:r>
      <w:r w:rsidR="0025283A">
        <w:t xml:space="preserve"> </w:t>
      </w:r>
      <w:r w:rsidR="0025283A">
        <w:fldChar w:fldCharType="begin" w:fldLock="1"/>
      </w:r>
      <w:r w:rsidR="003C0D9A">
        <w:instrText>ADDIN CSL_CITATION { "citationItems" : [ { "id" : "ITEM-1", "itemData" : { "id" : "ITEM-1", "issued" : { "date-parts" : [ [ "0" ] ] }, "title" : "What is brain wave", "type" : "webpage" }, "uris" : [ "http://www.mendeley.com/documents/?uuid=0c035193-efcd-4af0-a55f-1db97b5c65ff" ] } ], "mendeley" : { "formattedCitation" : "[8]", "plainTextFormattedCitation" : "[8]", "previouslyFormattedCitation" : "[8]" }, "properties" : {  }, "schema" : "https://github.com/citation-style-language/schema/raw/master/csl-citation.json" }</w:instrText>
      </w:r>
      <w:r w:rsidR="0025283A">
        <w:fldChar w:fldCharType="separate"/>
      </w:r>
      <w:r w:rsidR="003C0D9A" w:rsidRPr="003C0D9A">
        <w:rPr>
          <w:noProof/>
        </w:rPr>
        <w:t>[8]</w:t>
      </w:r>
      <w:r w:rsidR="0025283A">
        <w:fldChar w:fldCharType="end"/>
      </w:r>
      <w:r w:rsidRPr="00C13653">
        <w:t>.</w:t>
      </w:r>
    </w:p>
    <w:p w:rsidR="007E63AC" w:rsidRDefault="007E63AC" w:rsidP="00EE52FB">
      <w:pPr>
        <w:pStyle w:val="Ttulo2"/>
      </w:pPr>
      <w:bookmarkStart w:id="50" w:name="_Toc486415575"/>
      <w:r>
        <w:t>Electroencefalógrafo</w:t>
      </w:r>
      <w:bookmarkEnd w:id="50"/>
      <w:r>
        <w:t xml:space="preserve"> </w:t>
      </w:r>
    </w:p>
    <w:p w:rsidR="0025283A" w:rsidRDefault="0025283A" w:rsidP="0025283A">
      <w:r w:rsidRPr="0025283A">
        <w:t>El electroencefalógrafo es un aparato que registra la actividad eléctrica de las ondas cerebrales</w:t>
      </w:r>
      <w:r>
        <w:t xml:space="preserve"> </w:t>
      </w:r>
      <w:r>
        <w:fldChar w:fldCharType="begin" w:fldLock="1"/>
      </w:r>
      <w:r w:rsidR="003C0D9A">
        <w:instrText>ADDIN CSL_CITATION { "citationItems" : [ { "id" : "ITEM-1", "itemData" : { "ISBN" : "9788495447043", "abstract" : "El objetivo es que estos libros de texto sirvan a sus lecturas de ayuda para adquirir los fundamentos cient\u00edficos necesarios para asistir a sus pacientes, como complemento ideal de los criterios humanitarios de los estudiantes de Enfermer\u00eda.", "author" : [ { "dropping-particle" : "", "family" : "Arias", "given" : "Jaime", "non-dropping-particle" : "", "parse-names" : false, "suffix" : "" } ], "id" : "ITEM-1", "issued" : { "date-parts" : [ [ "2000" ] ] }, "number-of-pages" : "640", "publisher" : "Tebar", "title" : "Enfermer\u00eda m\u00e9dico quir\u00fargica: II", "type" : "book" }, "uris" : [ "http://www.mendeley.com/documents/?uuid=40230f80-0abe-4dc6-9007-4696a503a97d" ] } ], "mendeley" : { "formattedCitation" : "[9]", "plainTextFormattedCitation" : "[9]", "previouslyFormattedCitation" : "[9]" }, "properties" : {  }, "schema" : "https://github.com/citation-style-language/schema/raw/master/csl-citation.json" }</w:instrText>
      </w:r>
      <w:r>
        <w:fldChar w:fldCharType="separate"/>
      </w:r>
      <w:r w:rsidR="003C0D9A" w:rsidRPr="003C0D9A">
        <w:rPr>
          <w:noProof/>
        </w:rPr>
        <w:t>[9]</w:t>
      </w:r>
      <w:r>
        <w:fldChar w:fldCharType="end"/>
      </w:r>
      <w:r>
        <w:t>.</w:t>
      </w:r>
    </w:p>
    <w:p w:rsidR="00EE52FB" w:rsidRDefault="007E63AC" w:rsidP="00EE52FB">
      <w:pPr>
        <w:pStyle w:val="Ttulo2"/>
      </w:pPr>
      <w:bookmarkStart w:id="51" w:name="_Toc486415576"/>
      <w:r>
        <w:t>Señal Electroencefalográfica</w:t>
      </w:r>
      <w:bookmarkEnd w:id="51"/>
    </w:p>
    <w:p w:rsidR="0025283A" w:rsidRDefault="0025283A" w:rsidP="0025283A">
      <w:r w:rsidRPr="0025283A">
        <w:t xml:space="preserve">Una señal EEG es una medición de las corrientes que fluyen durante excitaciones sinápticas de las dendritas de muchas neuronas piramidales de la corteza cerebral. Cuando se activan las células del cerebro (neuronas), las corrientes sinápticas se producen dentro de las dendritas. Esta corriente genera un campo magnético medible </w:t>
      </w:r>
      <w:r>
        <w:t>en micro</w:t>
      </w:r>
      <w:r w:rsidR="00E06455">
        <w:t xml:space="preserve"> </w:t>
      </w:r>
      <w:r>
        <w:t xml:space="preserve">volts </w:t>
      </w:r>
      <w:r w:rsidRPr="0025283A">
        <w:t xml:space="preserve">por máquinas </w:t>
      </w:r>
      <w:r>
        <w:t>electroencefalógrafo.</w:t>
      </w:r>
    </w:p>
    <w:p w:rsidR="007E63AC" w:rsidRDefault="007E63AC" w:rsidP="007E63AC">
      <w:pPr>
        <w:pStyle w:val="Ttulo2"/>
      </w:pPr>
      <w:bookmarkStart w:id="52" w:name="_Toc486415577"/>
      <w:r>
        <w:t>Interfaz Cerebro Computadora</w:t>
      </w:r>
      <w:bookmarkEnd w:id="52"/>
    </w:p>
    <w:p w:rsidR="0025283A" w:rsidRDefault="0025283A" w:rsidP="0025283A">
      <w:r w:rsidRPr="0025283A">
        <w:t>La interfaz cerebro computadora es un método de comunicación basado en la actividad neuronal generada por el cerebro y es independiente de las vías de salida normal de los nervios periféricos y los músculos.</w:t>
      </w:r>
      <w:r>
        <w:t xml:space="preserve"> </w:t>
      </w:r>
      <w:r w:rsidRPr="0025283A">
        <w:t>El objetivo del BCI no es determinar la intención de una persona por las escuchas en la actividad cerebral, sino más bien proporcionar un nuevo canal de salida para el cerebro que requiere un control adaptativo voluntario por el usuario</w:t>
      </w:r>
      <w:r>
        <w:t>.</w:t>
      </w:r>
    </w:p>
    <w:p w:rsidR="0025283A" w:rsidRDefault="00350ED5" w:rsidP="00350ED5">
      <w:pPr>
        <w:pStyle w:val="Ttulo3"/>
      </w:pPr>
      <w:bookmarkStart w:id="53" w:name="_Toc486415578"/>
      <w:r w:rsidRPr="00350ED5">
        <w:t xml:space="preserve">Estructura </w:t>
      </w:r>
      <w:r w:rsidR="00E06455">
        <w:t>G</w:t>
      </w:r>
      <w:r w:rsidRPr="00350ED5">
        <w:t xml:space="preserve">eneral de un </w:t>
      </w:r>
      <w:bookmarkEnd w:id="53"/>
    </w:p>
    <w:p w:rsidR="00350ED5" w:rsidRDefault="00350ED5" w:rsidP="00350ED5">
      <w:r>
        <w:t xml:space="preserve">En general, un sistema BCI se compone de varios bloques de procesado de señal que trabajan de forma consecutiva. Sobre el usuario del sistema se ubican unos electrodos de forma estratégica como se muestra en la </w:t>
      </w:r>
      <w:r>
        <w:fldChar w:fldCharType="begin"/>
      </w:r>
      <w:r>
        <w:instrText xml:space="preserve"> REF _Ref484641808 \h </w:instrText>
      </w:r>
      <w:r>
        <w:fldChar w:fldCharType="separate"/>
      </w:r>
      <w:r w:rsidR="00277F5B">
        <w:t xml:space="preserve">Figura </w:t>
      </w:r>
      <w:r w:rsidR="00277F5B">
        <w:rPr>
          <w:noProof/>
        </w:rPr>
        <w:t>2</w:t>
      </w:r>
      <w:r w:rsidR="00277F5B">
        <w:t>.</w:t>
      </w:r>
      <w:r w:rsidR="00277F5B">
        <w:rPr>
          <w:noProof/>
        </w:rPr>
        <w:t>3</w:t>
      </w:r>
      <w:r>
        <w:fldChar w:fldCharType="end"/>
      </w:r>
      <w:r>
        <w:t xml:space="preserve"> que captan la señal EEG que éste genera.</w:t>
      </w:r>
      <w:r w:rsidR="00475044">
        <w:t xml:space="preserve"> </w:t>
      </w:r>
      <w:r>
        <w:t>Esta señal es amplificada y</w:t>
      </w:r>
      <w:r w:rsidR="002927EA">
        <w:t xml:space="preserve"> es</w:t>
      </w:r>
      <w:r>
        <w:t xml:space="preserve"> </w:t>
      </w:r>
      <w:r w:rsidR="002927EA">
        <w:t>pre-procesada</w:t>
      </w:r>
      <w:r>
        <w:t xml:space="preserve"> con el objetivo de eliminar la mayor cantidad de artefactos y dejarla de forma adecuada para ser </w:t>
      </w:r>
      <w:r w:rsidR="002927EA">
        <w:t>aceptada</w:t>
      </w:r>
      <w:r>
        <w:t xml:space="preserve"> por la etapa de aprendizaje máquina. La etapa de aprendizaje máquina primero realiza la extracción de características de la señal EEG obteniendo v</w:t>
      </w:r>
      <w:r w:rsidR="002927EA">
        <w:t>ectores de datos “característica</w:t>
      </w:r>
      <w:r>
        <w:t xml:space="preserve">s de la señal” y, seguidamente, clasifica dichos vectores obteniendo una predicción. La predicción del clasificador puede ser usada como señal de realimentación mostrándola al usuario a través de señales visuales, acústicas o mediante el control de diversas aplicaciones </w:t>
      </w:r>
      <w:r>
        <w:fldChar w:fldCharType="begin" w:fldLock="1"/>
      </w:r>
      <w:r w:rsidR="003C0D9A">
        <w:instrText>ADDIN CSL_CITATION { "citationItems" : [ { "id" : "ITEM-1", "itemData" : { "abstract" : "application/pdf Los sistemas reactivos requieren la integracio\u0301n de los requerimientos comportamentales y estructurales con los temporales para describir la arquitectura de la aplicacio\u0301n. Hemos adoptado el enfoque de Desarrollo de Software Dirigido por Modelos para tratar estos problemas de forma global: desde la definicio\u0301n de la arquitectura de la aplicacio\u0301n hasta la generacio\u0301n de co\u0301digo y modelos de ana\u0301lisis. Fue desarrollado un framework Orientado a Objetos para facilitar la generacio\u0301n de co\u0301digo, asi\u0301 como proporcionar las propiedades requeridas para la aplicacio\u0301n final. Este arti\u0301culo describe co\u0301mo fue agregado el soporte de distribucio\u0301n al framework de una forma regular sin alterar el disen\u0303o, permitiendo al usuario integrar la sobrecarga de la comunicacio\u0301n al ana\u0301lisis del tiempo Centro Universitario de la Defensa. Escuela de Turismo de Cartagena. Escuela Te\u0301cnica Superior de Ingenieri\u0301a Industrial UPCT. Escuela Te\u0301cnica Superior de Ingenieri\u0301a de Telecomunicacio\u0301n (ETSIT). Escuela de Ingenieri\u0301a de Caminos y Minas (EICM). Escuela de Arquitectura e Ingenieri\u0301a de Edificacio\u0301n (ARQ&amp;IDE). Parque Tecnolo\u0301gico de Fuente A\u0301lamo. Navantia. Campus Mare Nostrum", "author" : [ { "dropping-particle" : "", "family" : "Sa\u0301nchez Ledesma", "given" : "Francisco", "non-dropping-particle" : "", "parse-names" : false, "suffix" : "" }, { "dropping-particle" : "", "family" : "Pastor Franco", "given" : "Juan A\u0301ngel", "non-dropping-particle" : "", "parse-names" : false, "suffix" : "" }, { "dropping-particle" : "", "family" : "Alonso Ca\u0301ceres", "given" : "Diego", "non-dropping-particle" : "", "parse-names" : false, "suffix" : "" }, { "dropping-particle" : "", "family" : "A\u0301lvarez Torres", "given" : "Mari\u0301a Ba\u0301rbara", "non-dropping-particle" : "", "parse-names" : false, "suffix" : "" }, { "dropping-particle" : "", "family" : "Sa\u0301nchez Palma", "given" : "Pedro", "non-dropping-particle" : "", "parse-names" : false, "suffix" : "" } ], "container-title" : "Jornadas de introducci\u00f3n a la investigaci\u00f3n de la UPCT, ISSN 1888-8356, N\u00ba. 6, 2013, p\u00e1gs. 10-12", "id" : "ITEM-1", "issue" : "6", "issued" : { "date-parts" : [ [ "2011" ] ] }, "number-of-pages" : "10-12", "publisher" : "Universidad Polite\u0301cnica de Cartagena", "title" : "Adquisici\u00f3n, procesamiento y clasificaci\u00f3n de se\u00f1ales EEG para el dise\u00f1o de sistemas BCI basados en imaginaci\u00f3n de movimiento", "type" : "book" }, "uris" : [ "http://www.mendeley.com/documents/?uuid=1b395ede-05c5-412f-8e5b-79707daf71de" ] } ], "mendeley" : { "formattedCitation" : "[10]", "plainTextFormattedCitation" : "[10]", "previouslyFormattedCitation" : "[10]" }, "properties" : {  }, "schema" : "https://github.com/citation-style-language/schema/raw/master/csl-citation.json" }</w:instrText>
      </w:r>
      <w:r>
        <w:fldChar w:fldCharType="separate"/>
      </w:r>
      <w:r w:rsidR="003C0D9A" w:rsidRPr="003C0D9A">
        <w:rPr>
          <w:noProof/>
        </w:rPr>
        <w:t>[10]</w:t>
      </w:r>
      <w:r>
        <w:fldChar w:fldCharType="end"/>
      </w:r>
      <w:r>
        <w:t>.</w:t>
      </w:r>
    </w:p>
    <w:p w:rsidR="00350ED5" w:rsidRDefault="00350ED5" w:rsidP="00350ED5">
      <w:pPr>
        <w:keepNext/>
        <w:jc w:val="center"/>
      </w:pPr>
      <w:r>
        <w:rPr>
          <w:noProof/>
          <w:lang w:eastAsia="es-MX"/>
        </w:rPr>
        <w:drawing>
          <wp:inline distT="0" distB="0" distL="0" distR="0" wp14:anchorId="1546A979" wp14:editId="52E038A2">
            <wp:extent cx="4169486" cy="2412124"/>
            <wp:effectExtent l="0" t="0" r="254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2277" cy="2460020"/>
                    </a:xfrm>
                    <a:prstGeom prst="rect">
                      <a:avLst/>
                    </a:prstGeom>
                    <a:noFill/>
                    <a:ln>
                      <a:noFill/>
                    </a:ln>
                  </pic:spPr>
                </pic:pic>
              </a:graphicData>
            </a:graphic>
          </wp:inline>
        </w:drawing>
      </w:r>
    </w:p>
    <w:p w:rsidR="00350ED5" w:rsidRPr="00350ED5" w:rsidRDefault="00350ED5" w:rsidP="00350ED5">
      <w:pPr>
        <w:pStyle w:val="Descripcin"/>
        <w:jc w:val="center"/>
      </w:pPr>
      <w:bookmarkStart w:id="54" w:name="_Ref484641808"/>
      <w:bookmarkStart w:id="55" w:name="_Toc486415509"/>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3</w:t>
      </w:r>
      <w:r w:rsidR="00F07634">
        <w:rPr>
          <w:noProof/>
        </w:rPr>
        <w:fldChar w:fldCharType="end"/>
      </w:r>
      <w:bookmarkEnd w:id="54"/>
      <w:r>
        <w:t xml:space="preserve"> Esquema general de un sistema BCI</w:t>
      </w:r>
      <w:r w:rsidR="003746D2">
        <w:t xml:space="preserve"> extraído</w:t>
      </w:r>
      <w:r>
        <w:t xml:space="preserve"> </w:t>
      </w:r>
      <w:r>
        <w:fldChar w:fldCharType="begin" w:fldLock="1"/>
      </w:r>
      <w:r w:rsidR="003C0D9A">
        <w:instrText>ADDIN CSL_CITATION { "citationItems" : [ { "id" : "ITEM-1", "itemData" : { "abstract" : "application/pdf Los sistemas reactivos requieren la integracio\u0301n de los requerimientos comportamentales y estructurales con los temporales para describir la arquitectura de la aplicacio\u0301n. Hemos adoptado el enfoque de Desarrollo de Software Dirigido por Modelos para tratar estos problemas de forma global: desde la definicio\u0301n de la arquitectura de la aplicacio\u0301n hasta la generacio\u0301n de co\u0301digo y modelos de ana\u0301lisis. Fue desarrollado un framework Orientado a Objetos para facilitar la generacio\u0301n de co\u0301digo, asi\u0301 como proporcionar las propiedades requeridas para la aplicacio\u0301n final. Este arti\u0301culo describe co\u0301mo fue agregado el soporte de distribucio\u0301n al framework de una forma regular sin alterar el disen\u0303o, permitiendo al usuario integrar la sobrecarga de la comunicacio\u0301n al ana\u0301lisis del tiempo Centro Universitario de la Defensa. Escuela de Turismo de Cartagena. Escuela Te\u0301cnica Superior de Ingenieri\u0301a Industrial UPCT. Escuela Te\u0301cnica Superior de Ingenieri\u0301a de Telecomunicacio\u0301n (ETSIT). Escuela de Ingenieri\u0301a de Caminos y Minas (EICM). Escuela de Arquitectura e Ingenieri\u0301a de Edificacio\u0301n (ARQ&amp;IDE). Parque Tecnolo\u0301gico de Fuente A\u0301lamo. Navantia. Campus Mare Nostrum", "author" : [ { "dropping-particle" : "", "family" : "Sa\u0301nchez Ledesma", "given" : "Francisco", "non-dropping-particle" : "", "parse-names" : false, "suffix" : "" }, { "dropping-particle" : "", "family" : "Pastor Franco", "given" : "Juan A\u0301ngel", "non-dropping-particle" : "", "parse-names" : false, "suffix" : "" }, { "dropping-particle" : "", "family" : "Alonso Ca\u0301ceres", "given" : "Diego", "non-dropping-particle" : "", "parse-names" : false, "suffix" : "" }, { "dropping-particle" : "", "family" : "A\u0301lvarez Torres", "given" : "Mari\u0301a Ba\u0301rbara", "non-dropping-particle" : "", "parse-names" : false, "suffix" : "" }, { "dropping-particle" : "", "family" : "Sa\u0301nchez Palma", "given" : "Pedro", "non-dropping-particle" : "", "parse-names" : false, "suffix" : "" } ], "container-title" : "Jornadas de introducci\u00f3n a la investigaci\u00f3n de la UPCT, ISSN 1888-8356, N\u00ba. 6, 2013, p\u00e1gs. 10-12", "id" : "ITEM-1", "issue" : "6", "issued" : { "date-parts" : [ [ "2011" ] ] }, "number-of-pages" : "10-12", "publisher" : "Universidad Polite\u0301cnica de Cartagena", "title" : "Adquisici\u00f3n, procesamiento y clasificaci\u00f3n de se\u00f1ales EEG para el dise\u00f1o de sistemas BCI basados en imaginaci\u00f3n de movimiento", "type" : "book" }, "uris" : [ "http://www.mendeley.com/documents/?uuid=1b395ede-05c5-412f-8e5b-79707daf71de" ] } ], "mendeley" : { "formattedCitation" : "[10]", "plainTextFormattedCitation" : "[10]", "previouslyFormattedCitation" : "[10]" }, "properties" : {  }, "schema" : "https://github.com/citation-style-language/schema/raw/master/csl-citation.json" }</w:instrText>
      </w:r>
      <w:r>
        <w:fldChar w:fldCharType="separate"/>
      </w:r>
      <w:r w:rsidR="003C0D9A" w:rsidRPr="003C0D9A">
        <w:rPr>
          <w:i w:val="0"/>
          <w:noProof/>
        </w:rPr>
        <w:t>[10]</w:t>
      </w:r>
      <w:r>
        <w:fldChar w:fldCharType="end"/>
      </w:r>
      <w:r>
        <w:t>.</w:t>
      </w:r>
      <w:bookmarkEnd w:id="55"/>
    </w:p>
    <w:p w:rsidR="007E63AC" w:rsidRDefault="000A319A" w:rsidP="007E63AC">
      <w:pPr>
        <w:pStyle w:val="Ttulo2"/>
      </w:pPr>
      <w:bookmarkStart w:id="56" w:name="_Toc486415579"/>
      <w:r>
        <w:t>Sistema 10/</w:t>
      </w:r>
      <w:r w:rsidR="007E63AC">
        <w:t>20</w:t>
      </w:r>
      <w:bookmarkEnd w:id="56"/>
    </w:p>
    <w:p w:rsidR="000A319A" w:rsidRDefault="008226AB" w:rsidP="008226AB">
      <w:r>
        <w:t>La colocación estándar es la recomendada por la</w:t>
      </w:r>
      <w:r w:rsidR="008040D4">
        <w:t xml:space="preserve"> </w:t>
      </w:r>
      <w:r>
        <w:t xml:space="preserve"> </w:t>
      </w:r>
      <w:r w:rsidRPr="008040D4">
        <w:rPr>
          <w:i/>
        </w:rPr>
        <w:t xml:space="preserve">American EEG </w:t>
      </w:r>
      <w:proofErr w:type="spellStart"/>
      <w:r w:rsidRPr="008040D4">
        <w:rPr>
          <w:i/>
        </w:rPr>
        <w:t>Society</w:t>
      </w:r>
      <w:proofErr w:type="spellEnd"/>
      <w:r w:rsidR="000A319A">
        <w:t xml:space="preserve"> es el</w:t>
      </w:r>
      <w:r w:rsidR="000A319A" w:rsidRPr="000A319A">
        <w:t xml:space="preserve"> sistema 10/20</w:t>
      </w:r>
      <w:r w:rsidR="000A319A">
        <w:t xml:space="preserve"> </w:t>
      </w:r>
      <w:r w:rsidR="000A319A">
        <w:fldChar w:fldCharType="begin" w:fldLock="1"/>
      </w:r>
      <w:r w:rsidR="003C0D9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"http://www.mendeley.com/documents/?uuid=c6c00e04-d9e7-4240-827f-3165e2f25e61" ] } ], "mendeley" : { "formattedCitation" : "[7]", "plainTextFormattedCitation" : "[7]", "previouslyFormattedCitation" : "[7]" }, "properties" : {  }, "schema" : "https://github.com/citation-style-language/schema/raw/master/csl-citation.json" }</w:instrText>
      </w:r>
      <w:r w:rsidR="000A319A">
        <w:fldChar w:fldCharType="separate"/>
      </w:r>
      <w:r w:rsidR="003C0D9A" w:rsidRPr="003C0D9A">
        <w:rPr>
          <w:noProof/>
        </w:rPr>
        <w:t>[7]</w:t>
      </w:r>
      <w:r w:rsidR="000A319A">
        <w:fldChar w:fldCharType="end"/>
      </w:r>
      <w:r w:rsidR="000A319A">
        <w:fldChar w:fldCharType="begin" w:fldLock="1"/>
      </w:r>
      <w:r w:rsidR="003C0D9A">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"http://www.mendeley.com/documents/?uuid=40aaae39-e782-48af-b59c-919005afe0ff" ] } ], "mendeley" : { "formattedCitation" : "[11]", "plainTextFormattedCitation" : "[11]", "previouslyFormattedCitation" : "[11]" }, "properties" : {  }, "schema" : "https://github.com/citation-style-language/schema/raw/master/csl-citation.json" }</w:instrText>
      </w:r>
      <w:r w:rsidR="000A319A">
        <w:fldChar w:fldCharType="separate"/>
      </w:r>
      <w:r w:rsidR="003C0D9A" w:rsidRPr="003C0D9A">
        <w:rPr>
          <w:noProof/>
        </w:rPr>
        <w:t>[11]</w:t>
      </w:r>
      <w:r w:rsidR="000A319A">
        <w:fldChar w:fldCharType="end"/>
      </w:r>
      <w:r w:rsidR="000A319A" w:rsidRPr="000A319A">
        <w:t xml:space="preserve"> es un método reconocido internacionalmente para describir la ubicación de electrodos del cuero cabelludo. El sistema está basado en la</w:t>
      </w:r>
      <w:r w:rsidR="002927EA">
        <w:t xml:space="preserve"> relación entre la ubicación de </w:t>
      </w:r>
      <w:r w:rsidR="000A319A" w:rsidRPr="000A319A">
        <w:t xml:space="preserve">un electrodo y el área de la corteza cerebral. Los números </w:t>
      </w:r>
      <w:r w:rsidR="000A319A">
        <w:t>“</w:t>
      </w:r>
      <w:r w:rsidR="000A319A" w:rsidRPr="000A319A">
        <w:t>10</w:t>
      </w:r>
      <w:r w:rsidR="000A319A">
        <w:t>”</w:t>
      </w:r>
      <w:r w:rsidR="000A319A" w:rsidRPr="000A319A">
        <w:t xml:space="preserve"> y </w:t>
      </w:r>
      <w:r w:rsidR="000A319A">
        <w:t>“</w:t>
      </w:r>
      <w:r w:rsidR="000A319A" w:rsidRPr="000A319A">
        <w:t>20</w:t>
      </w:r>
      <w:r w:rsidR="000A319A">
        <w:t>”</w:t>
      </w:r>
      <w:r w:rsidR="000A319A" w:rsidRPr="000A319A">
        <w:t xml:space="preserve"> se refieren al hecho que las distancias entre los electrodos adyacentes son el 10% o bien el 20% del total de la distancia delante-atrás o derecha-izquierda del cráneo. Cada lugar tiene una letra para identificar el lóbulo y el número para identificar la ubicación del hemisferio (</w:t>
      </w:r>
      <w:r w:rsidR="00441CA0">
        <w:fldChar w:fldCharType="begin"/>
      </w:r>
      <w:r w:rsidR="00441CA0">
        <w:instrText xml:space="preserve"> REF _Ref483752336 \h </w:instrText>
      </w:r>
      <w:r w:rsidR="00441CA0">
        <w:fldChar w:fldCharType="separate"/>
      </w:r>
      <w:r w:rsidR="00277F5B">
        <w:t xml:space="preserve">Tabla </w:t>
      </w:r>
      <w:r w:rsidR="00277F5B">
        <w:rPr>
          <w:noProof/>
        </w:rPr>
        <w:t>2</w:t>
      </w:r>
      <w:r w:rsidR="00277F5B">
        <w:t>.</w:t>
      </w:r>
      <w:r w:rsidR="00277F5B">
        <w:rPr>
          <w:noProof/>
        </w:rPr>
        <w:t>2</w:t>
      </w:r>
      <w:r w:rsidR="00441CA0">
        <w:fldChar w:fldCharType="end"/>
      </w:r>
      <w:r w:rsidR="000A319A" w:rsidRPr="000A319A">
        <w:t>).</w:t>
      </w:r>
    </w:p>
    <w:p w:rsidR="000A319A" w:rsidRDefault="000A319A" w:rsidP="000A319A">
      <w:pPr>
        <w:pStyle w:val="Descripcin"/>
        <w:keepNext/>
      </w:pPr>
      <w:bookmarkStart w:id="57" w:name="_Ref483752336"/>
      <w:bookmarkStart w:id="58" w:name="_Toc486415485"/>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2</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2</w:t>
      </w:r>
      <w:r w:rsidR="00F07634">
        <w:rPr>
          <w:noProof/>
        </w:rPr>
        <w:fldChar w:fldCharType="end"/>
      </w:r>
      <w:bookmarkEnd w:id="57"/>
      <w:r w:rsidR="00BF2947">
        <w:t xml:space="preserve"> Tabla de electrodos respecto al lóbulo.</w:t>
      </w:r>
      <w:bookmarkEnd w:id="5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268"/>
      </w:tblGrid>
      <w:tr w:rsidR="000A319A" w:rsidRPr="000A319A" w:rsidTr="00BF2947">
        <w:tc>
          <w:tcPr>
            <w:tcW w:w="1560" w:type="dxa"/>
            <w:tcBorders>
              <w:top w:val="single" w:sz="4" w:space="0" w:color="auto"/>
              <w:bottom w:val="single" w:sz="4" w:space="0" w:color="auto"/>
            </w:tcBorders>
          </w:tcPr>
          <w:p w:rsidR="000A319A" w:rsidRPr="00665468" w:rsidRDefault="000A319A" w:rsidP="00665468">
            <w:pPr>
              <w:pStyle w:val="Sinespaciado"/>
              <w:rPr>
                <w:b/>
                <w:i/>
              </w:rPr>
            </w:pPr>
            <w:r w:rsidRPr="00665468">
              <w:rPr>
                <w:b/>
                <w:i/>
              </w:rPr>
              <w:t xml:space="preserve">Electrodo </w:t>
            </w:r>
          </w:p>
        </w:tc>
        <w:tc>
          <w:tcPr>
            <w:tcW w:w="7268" w:type="dxa"/>
            <w:tcBorders>
              <w:top w:val="single" w:sz="4" w:space="0" w:color="auto"/>
              <w:bottom w:val="single" w:sz="4" w:space="0" w:color="auto"/>
            </w:tcBorders>
          </w:tcPr>
          <w:p w:rsidR="000A319A" w:rsidRPr="00665468" w:rsidRDefault="000A319A" w:rsidP="00665468">
            <w:pPr>
              <w:pStyle w:val="Sinespaciado"/>
              <w:rPr>
                <w:b/>
                <w:i/>
              </w:rPr>
            </w:pPr>
            <w:r w:rsidRPr="00665468">
              <w:rPr>
                <w:b/>
                <w:i/>
              </w:rPr>
              <w:t>Lóbulo</w:t>
            </w:r>
          </w:p>
        </w:tc>
      </w:tr>
      <w:tr w:rsidR="000A319A" w:rsidTr="00BF2947">
        <w:tc>
          <w:tcPr>
            <w:tcW w:w="1560" w:type="dxa"/>
            <w:tcBorders>
              <w:top w:val="single" w:sz="4" w:space="0" w:color="auto"/>
            </w:tcBorders>
          </w:tcPr>
          <w:p w:rsidR="000A319A" w:rsidRDefault="000A319A" w:rsidP="00665468">
            <w:pPr>
              <w:pStyle w:val="Sinespaciado"/>
            </w:pPr>
            <w:r>
              <w:t>F</w:t>
            </w:r>
          </w:p>
        </w:tc>
        <w:tc>
          <w:tcPr>
            <w:tcW w:w="7268" w:type="dxa"/>
            <w:tcBorders>
              <w:top w:val="single" w:sz="4" w:space="0" w:color="auto"/>
            </w:tcBorders>
          </w:tcPr>
          <w:p w:rsidR="000A319A" w:rsidRDefault="000A319A" w:rsidP="00665468">
            <w:pPr>
              <w:pStyle w:val="Sinespaciado"/>
            </w:pPr>
            <w:r>
              <w:t>Frontal</w:t>
            </w:r>
          </w:p>
        </w:tc>
      </w:tr>
      <w:tr w:rsidR="000A319A" w:rsidTr="00887F2E">
        <w:trPr>
          <w:trHeight w:val="76"/>
        </w:trPr>
        <w:tc>
          <w:tcPr>
            <w:tcW w:w="1560" w:type="dxa"/>
          </w:tcPr>
          <w:p w:rsidR="000A319A" w:rsidRDefault="000A319A" w:rsidP="00665468">
            <w:pPr>
              <w:pStyle w:val="Sinespaciado"/>
            </w:pPr>
            <w:r>
              <w:t>T</w:t>
            </w:r>
          </w:p>
        </w:tc>
        <w:tc>
          <w:tcPr>
            <w:tcW w:w="7268" w:type="dxa"/>
          </w:tcPr>
          <w:p w:rsidR="000A319A" w:rsidRDefault="000A319A" w:rsidP="00665468">
            <w:pPr>
              <w:pStyle w:val="Sinespaciado"/>
            </w:pPr>
            <w:r>
              <w:t>Temporal</w:t>
            </w:r>
          </w:p>
        </w:tc>
      </w:tr>
      <w:tr w:rsidR="000A319A" w:rsidTr="00BF2947">
        <w:tc>
          <w:tcPr>
            <w:tcW w:w="1560" w:type="dxa"/>
          </w:tcPr>
          <w:p w:rsidR="000A319A" w:rsidRDefault="000A319A" w:rsidP="00665468">
            <w:pPr>
              <w:pStyle w:val="Sinespaciado"/>
            </w:pPr>
            <w:r>
              <w:t>C</w:t>
            </w:r>
          </w:p>
        </w:tc>
        <w:tc>
          <w:tcPr>
            <w:tcW w:w="7268" w:type="dxa"/>
          </w:tcPr>
          <w:p w:rsidR="000A319A" w:rsidRDefault="000A319A" w:rsidP="00665468">
            <w:pPr>
              <w:pStyle w:val="Sinespaciado"/>
            </w:pPr>
            <w:r>
              <w:t>Central</w:t>
            </w:r>
          </w:p>
        </w:tc>
      </w:tr>
      <w:tr w:rsidR="000A319A" w:rsidTr="00BF2947">
        <w:tc>
          <w:tcPr>
            <w:tcW w:w="1560" w:type="dxa"/>
          </w:tcPr>
          <w:p w:rsidR="000A319A" w:rsidRDefault="000A319A" w:rsidP="00665468">
            <w:pPr>
              <w:pStyle w:val="Sinespaciado"/>
            </w:pPr>
            <w:r>
              <w:t>P</w:t>
            </w:r>
          </w:p>
        </w:tc>
        <w:tc>
          <w:tcPr>
            <w:tcW w:w="7268" w:type="dxa"/>
          </w:tcPr>
          <w:p w:rsidR="000A319A" w:rsidRDefault="000A319A" w:rsidP="00665468">
            <w:pPr>
              <w:pStyle w:val="Sinespaciado"/>
            </w:pPr>
            <w:r>
              <w:t>Parietal</w:t>
            </w:r>
          </w:p>
        </w:tc>
      </w:tr>
      <w:tr w:rsidR="000A319A" w:rsidTr="00BF2947">
        <w:tc>
          <w:tcPr>
            <w:tcW w:w="1560" w:type="dxa"/>
            <w:tcBorders>
              <w:bottom w:val="single" w:sz="4" w:space="0" w:color="auto"/>
            </w:tcBorders>
          </w:tcPr>
          <w:p w:rsidR="000A319A" w:rsidRDefault="000A319A" w:rsidP="00665468">
            <w:pPr>
              <w:pStyle w:val="Sinespaciado"/>
            </w:pPr>
            <w:r>
              <w:t>O</w:t>
            </w:r>
          </w:p>
        </w:tc>
        <w:tc>
          <w:tcPr>
            <w:tcW w:w="7268" w:type="dxa"/>
            <w:tcBorders>
              <w:bottom w:val="single" w:sz="4" w:space="0" w:color="auto"/>
            </w:tcBorders>
          </w:tcPr>
          <w:p w:rsidR="000A319A" w:rsidRDefault="000A319A" w:rsidP="00665468">
            <w:pPr>
              <w:pStyle w:val="Sinespaciado"/>
            </w:pPr>
            <w:r>
              <w:t>Occipital</w:t>
            </w:r>
          </w:p>
        </w:tc>
      </w:tr>
    </w:tbl>
    <w:p w:rsidR="000A319A" w:rsidRDefault="000A319A" w:rsidP="008226AB"/>
    <w:p w:rsidR="003C7F72" w:rsidRDefault="003C7F72" w:rsidP="003C7F72">
      <w:r>
        <w:t>No existe el lóbulo central, la letra “C” es usada sólo con propósitos de identificación. La “z” (cero) se refiere a un electrodo colocado en el medio de la línea.</w:t>
      </w:r>
    </w:p>
    <w:p w:rsidR="003C7F72" w:rsidRDefault="003C7F72" w:rsidP="003C7F72">
      <w:r>
        <w:t>Los números pares (2, 4, 6, 8) se refieren a la posición de los electrodos en el hemisferio derecho. Los números impares (1, 3, 5, 7) se refieren a la posición de los electrodos en el hemisferio izquierdo.</w:t>
      </w:r>
    </w:p>
    <w:p w:rsidR="00BF2947" w:rsidRDefault="003C7F72" w:rsidP="003C7F72">
      <w:r>
        <w:t xml:space="preserve">Se utilizan cuatro puntos de referencia para el posicionamiento esencial de los electrodos: primero, el </w:t>
      </w:r>
      <w:proofErr w:type="spellStart"/>
      <w:r>
        <w:t>nasión</w:t>
      </w:r>
      <w:proofErr w:type="spellEnd"/>
      <w:r>
        <w:t xml:space="preserve"> que es punto entre la frente y la nariz; segundo, el </w:t>
      </w:r>
      <w:proofErr w:type="spellStart"/>
      <w:r>
        <w:t>inión</w:t>
      </w:r>
      <w:proofErr w:type="spellEnd"/>
      <w:r>
        <w:t xml:space="preserve"> que es el punto más bajo del cráneo desde la parte posterior de la cabeza y está normalmente indicado por una protuberancia prominente; el punto pre auricular atrás de la oreja. Las posiciones extra pueden ser agregadas para utilizas el espacio entre el sistema existente 10/20. En las Figuras</w:t>
      </w:r>
      <w:r w:rsidR="005B7F60">
        <w:t xml:space="preserve"> </w:t>
      </w:r>
      <w:r w:rsidR="005B7F60">
        <w:fldChar w:fldCharType="begin"/>
      </w:r>
      <w:r w:rsidR="005B7F60">
        <w:instrText xml:space="preserve"> REF _Ref483753499 \h </w:instrText>
      </w:r>
      <w:r w:rsidR="005B7F60">
        <w:fldChar w:fldCharType="separate"/>
      </w:r>
      <w:r w:rsidR="00277F5B">
        <w:t xml:space="preserve">Tipos de Ondas Cerebrales </w:t>
      </w:r>
      <w:r w:rsidR="00277F5B" w:rsidRPr="00E8161C">
        <w:rPr>
          <w:i/>
          <w:noProof/>
        </w:rPr>
        <w:t>[7]</w:t>
      </w:r>
      <w:r w:rsidR="00277F5B">
        <w:t>.</w:t>
      </w:r>
      <w:r w:rsidR="005B7F60">
        <w:fldChar w:fldCharType="end"/>
      </w:r>
      <w:r w:rsidR="005B7F60">
        <w:fldChar w:fldCharType="begin"/>
      </w:r>
      <w:r w:rsidR="005B7F60">
        <w:instrText xml:space="preserve"> REF _Ref483753499 \h </w:instrText>
      </w:r>
      <w:r w:rsidR="005B7F60">
        <w:fldChar w:fldCharType="separate"/>
      </w:r>
      <w:r w:rsidR="00277F5B">
        <w:t xml:space="preserve">Tipos de Ondas Cerebrales </w:t>
      </w:r>
      <w:r w:rsidR="00277F5B" w:rsidRPr="00E8161C">
        <w:rPr>
          <w:i/>
          <w:noProof/>
        </w:rPr>
        <w:t>[7]</w:t>
      </w:r>
      <w:r w:rsidR="00277F5B">
        <w:t>.</w:t>
      </w:r>
      <w:r w:rsidR="005B7F60">
        <w:fldChar w:fldCharType="end"/>
      </w:r>
      <w:r w:rsidR="005B7F60">
        <w:fldChar w:fldCharType="begin"/>
      </w:r>
      <w:r w:rsidR="005B7F60">
        <w:instrText xml:space="preserve"> PAGEREF _Ref483753514 \h </w:instrText>
      </w:r>
      <w:r w:rsidR="005B7F60">
        <w:fldChar w:fldCharType="separate"/>
      </w:r>
      <w:r w:rsidR="005B7F60">
        <w:rPr>
          <w:noProof/>
        </w:rPr>
        <w:t>7</w:t>
      </w:r>
      <w:r w:rsidR="005B7F60">
        <w:fldChar w:fldCharType="end"/>
      </w:r>
      <w:r w:rsidR="005B7F60">
        <w:fldChar w:fldCharType="begin"/>
      </w:r>
      <w:r w:rsidR="005B7F60">
        <w:instrText xml:space="preserve"> REF _Ref483753514 \p \h </w:instrText>
      </w:r>
      <w:r w:rsidR="005B7F60">
        <w:fldChar w:fldCharType="separate"/>
      </w:r>
      <w:r w:rsidR="00277F5B">
        <w:t>más atrás</w:t>
      </w:r>
      <w:r w:rsidR="005B7F60">
        <w:fldChar w:fldCharType="end"/>
      </w:r>
      <w:r>
        <w:t xml:space="preserve"> 2.</w:t>
      </w:r>
      <w:r w:rsidR="005B7F60">
        <w:t>3</w:t>
      </w:r>
      <w:r>
        <w:t xml:space="preserve"> y 2.</w:t>
      </w:r>
      <w:r w:rsidR="005B7F60">
        <w:t>4</w:t>
      </w:r>
      <w:r>
        <w:t xml:space="preserve"> se observa el posicionamiento de los electrodos.</w:t>
      </w:r>
    </w:p>
    <w:p w:rsidR="00E66A0F" w:rsidRDefault="00E66A0F" w:rsidP="00E66A0F">
      <w:pPr>
        <w:keepNext/>
        <w:jc w:val="center"/>
      </w:pPr>
      <w:r>
        <w:rPr>
          <w:noProof/>
          <w:lang w:eastAsia="es-MX"/>
        </w:rPr>
        <w:drawing>
          <wp:inline distT="0" distB="0" distL="0" distR="0" wp14:anchorId="7EE98919" wp14:editId="603D73A6">
            <wp:extent cx="3930101" cy="3363402"/>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stema10-20 1.png"/>
                    <pic:cNvPicPr/>
                  </pic:nvPicPr>
                  <pic:blipFill>
                    <a:blip r:embed="rId22">
                      <a:extLst>
                        <a:ext uri="{28A0092B-C50C-407E-A947-70E740481C1C}">
                          <a14:useLocalDpi xmlns:a14="http://schemas.microsoft.com/office/drawing/2010/main" val="0"/>
                        </a:ext>
                      </a:extLst>
                    </a:blip>
                    <a:stretch>
                      <a:fillRect/>
                    </a:stretch>
                  </pic:blipFill>
                  <pic:spPr>
                    <a:xfrm>
                      <a:off x="0" y="0"/>
                      <a:ext cx="3930101" cy="3363402"/>
                    </a:xfrm>
                    <a:prstGeom prst="rect">
                      <a:avLst/>
                    </a:prstGeom>
                  </pic:spPr>
                </pic:pic>
              </a:graphicData>
            </a:graphic>
          </wp:inline>
        </w:drawing>
      </w:r>
    </w:p>
    <w:p w:rsidR="00E66A0F" w:rsidRDefault="00E66A0F" w:rsidP="00E66A0F">
      <w:pPr>
        <w:pStyle w:val="Descripcin"/>
        <w:jc w:val="center"/>
      </w:pPr>
      <w:bookmarkStart w:id="59" w:name="_Toc486415510"/>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4</w:t>
      </w:r>
      <w:r w:rsidR="00F07634">
        <w:rPr>
          <w:noProof/>
        </w:rPr>
        <w:fldChar w:fldCharType="end"/>
      </w:r>
      <w:r>
        <w:t>. Posicionamiento de los electrodos</w:t>
      </w:r>
      <w:r w:rsidR="00312B31">
        <w:t xml:space="preserve"> </w:t>
      </w:r>
      <w:r w:rsidR="00312B31">
        <w:fldChar w:fldCharType="begin" w:fldLock="1"/>
      </w:r>
      <w:r w:rsidR="003C0D9A">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"http://www.mendeley.com/documents/?uuid=40aaae39-e782-48af-b59c-919005afe0ff" ] } ], "mendeley" : { "formattedCitation" : "[11]", "plainTextFormattedCitation" : "[11]", "previouslyFormattedCitation" : "[11]" }, "properties" : {  }, "schema" : "https://github.com/citation-style-language/schema/raw/master/csl-citation.json" }</w:instrText>
      </w:r>
      <w:r w:rsidR="00312B31">
        <w:fldChar w:fldCharType="separate"/>
      </w:r>
      <w:r w:rsidR="003C0D9A" w:rsidRPr="003C0D9A">
        <w:rPr>
          <w:i w:val="0"/>
          <w:noProof/>
        </w:rPr>
        <w:t>[11]</w:t>
      </w:r>
      <w:r w:rsidR="00312B31">
        <w:fldChar w:fldCharType="end"/>
      </w:r>
      <w:r>
        <w:t>.</w:t>
      </w:r>
      <w:bookmarkEnd w:id="59"/>
    </w:p>
    <w:p w:rsidR="00E66A0F" w:rsidRDefault="00E66A0F" w:rsidP="00E66A0F">
      <w:pPr>
        <w:keepNext/>
        <w:jc w:val="center"/>
      </w:pPr>
      <w:r>
        <w:rPr>
          <w:noProof/>
          <w:lang w:eastAsia="es-MX"/>
        </w:rPr>
        <w:drawing>
          <wp:inline distT="0" distB="0" distL="0" distR="0" wp14:anchorId="308A92FA" wp14:editId="4F355B55">
            <wp:extent cx="3407434" cy="3216997"/>
            <wp:effectExtent l="0" t="0" r="254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stema10-20 1.png"/>
                    <pic:cNvPicPr/>
                  </pic:nvPicPr>
                  <pic:blipFill>
                    <a:blip r:embed="rId23">
                      <a:extLst>
                        <a:ext uri="{28A0092B-C50C-407E-A947-70E740481C1C}">
                          <a14:useLocalDpi xmlns:a14="http://schemas.microsoft.com/office/drawing/2010/main" val="0"/>
                        </a:ext>
                      </a:extLst>
                    </a:blip>
                    <a:stretch>
                      <a:fillRect/>
                    </a:stretch>
                  </pic:blipFill>
                  <pic:spPr>
                    <a:xfrm>
                      <a:off x="0" y="0"/>
                      <a:ext cx="3434412" cy="3242468"/>
                    </a:xfrm>
                    <a:prstGeom prst="rect">
                      <a:avLst/>
                    </a:prstGeom>
                  </pic:spPr>
                </pic:pic>
              </a:graphicData>
            </a:graphic>
          </wp:inline>
        </w:drawing>
      </w:r>
    </w:p>
    <w:p w:rsidR="00E66A0F" w:rsidRPr="00E66A0F" w:rsidRDefault="00E66A0F" w:rsidP="00E66A0F">
      <w:pPr>
        <w:pStyle w:val="Descripcin"/>
        <w:jc w:val="center"/>
      </w:pPr>
      <w:bookmarkStart w:id="60" w:name="_Toc486415511"/>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5</w:t>
      </w:r>
      <w:r w:rsidR="00F07634">
        <w:rPr>
          <w:noProof/>
        </w:rPr>
        <w:fldChar w:fldCharType="end"/>
      </w:r>
      <w:r>
        <w:t xml:space="preserve"> Posicionamiento de los electrodos (Vista Completa)</w:t>
      </w:r>
      <w:r w:rsidR="00312B31">
        <w:t xml:space="preserve"> </w:t>
      </w:r>
      <w:r w:rsidR="00312B31">
        <w:fldChar w:fldCharType="begin" w:fldLock="1"/>
      </w:r>
      <w:r w:rsidR="003C0D9A">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"http://www.mendeley.com/documents/?uuid=40aaae39-e782-48af-b59c-919005afe0ff" ] } ], "mendeley" : { "formattedCitation" : "[11]", "plainTextFormattedCitation" : "[11]", "previouslyFormattedCitation" : "[11]" }, "properties" : {  }, "schema" : "https://github.com/citation-style-language/schema/raw/master/csl-citation.json" }</w:instrText>
      </w:r>
      <w:r w:rsidR="00312B31">
        <w:fldChar w:fldCharType="separate"/>
      </w:r>
      <w:bookmarkEnd w:id="60"/>
      <w:r w:rsidR="003C0D9A" w:rsidRPr="003C0D9A">
        <w:rPr>
          <w:i w:val="0"/>
          <w:noProof/>
        </w:rPr>
        <w:t>[11]</w:t>
      </w:r>
      <w:r w:rsidR="00312B31">
        <w:fldChar w:fldCharType="end"/>
      </w:r>
    </w:p>
    <w:p w:rsidR="003C7F72" w:rsidRDefault="003C7F72" w:rsidP="003C7F72"/>
    <w:p w:rsidR="007E63AC" w:rsidRDefault="007E63AC" w:rsidP="007E63AC">
      <w:pPr>
        <w:pStyle w:val="Ttulo2"/>
      </w:pPr>
      <w:bookmarkStart w:id="61" w:name="_Toc486415580"/>
      <w:proofErr w:type="spellStart"/>
      <w:r>
        <w:t>Emotiv</w:t>
      </w:r>
      <w:proofErr w:type="spellEnd"/>
      <w:r>
        <w:t xml:space="preserve"> </w:t>
      </w:r>
      <w:proofErr w:type="spellStart"/>
      <w:r>
        <w:t>Epoc</w:t>
      </w:r>
      <w:bookmarkEnd w:id="61"/>
      <w:proofErr w:type="spellEnd"/>
    </w:p>
    <w:p w:rsidR="00312B31" w:rsidRDefault="003746D2" w:rsidP="00312B31">
      <w:r>
        <w:t>EPOC+</w:t>
      </w:r>
      <w:r w:rsidR="00312B31">
        <w:t xml:space="preserve"> </w:t>
      </w:r>
      <w:r w:rsidR="00312B31">
        <w:fldChar w:fldCharType="begin" w:fldLock="1"/>
      </w:r>
      <w:r w:rsidR="003C0D9A">
        <w:instrText>ADDIN CSL_CITATION { "citationItems" : [ { "id" : "ITEM-1", "itemData" : { "author" : [ { "dropping-particle" : "", "family" : "Emotiv", "given" : "", "non-dropping-particle" : "", "parse-names" : false, "suffix" : "" } ], "id" : "ITEM-1", "issued" : { "date-parts" : [ [ "2016" ] ] }, "title" : "https://www.emotiv.com/", "type" : "webpage" }, "uris" : [ "http://www.mendeley.com/documents/?uuid=b5a3ef4f-e2a5-484d-80f4-732e39048854" ] } ], "mendeley" : { "formattedCitation" : "[12]", "plainTextFormattedCitation" : "[12]", "previouslyFormattedCitation" : "[12]" }, "properties" : {  }, "schema" : "https://github.com/citation-style-language/schema/raw/master/csl-citation.json" }</w:instrText>
      </w:r>
      <w:r w:rsidR="00312B31">
        <w:fldChar w:fldCharType="separate"/>
      </w:r>
      <w:r w:rsidR="003C0D9A" w:rsidRPr="003C0D9A">
        <w:rPr>
          <w:noProof/>
        </w:rPr>
        <w:t>[12]</w:t>
      </w:r>
      <w:r w:rsidR="00312B31">
        <w:fldChar w:fldCharType="end"/>
      </w:r>
      <w:r w:rsidR="00312B31" w:rsidRPr="00312B31">
        <w:t xml:space="preserve"> es un sistema de alta resolución, multicanal y portable que ha sido diseñado para aplicaciones de investigación prácticos. </w:t>
      </w:r>
      <w:proofErr w:type="spellStart"/>
      <w:r w:rsidR="00312B31" w:rsidRPr="00312B31">
        <w:t>Emotiv</w:t>
      </w:r>
      <w:proofErr w:type="spellEnd"/>
      <w:r w:rsidR="00312B31" w:rsidRPr="00312B31">
        <w:t xml:space="preserve"> presenta una interfaz personal revolucionaria para la interacción humano computador. En la</w:t>
      </w:r>
      <w:r w:rsidR="005B7F60">
        <w:t xml:space="preserve"> </w:t>
      </w:r>
      <w:r w:rsidR="005B7F60">
        <w:fldChar w:fldCharType="begin"/>
      </w:r>
      <w:r w:rsidR="005B7F60">
        <w:instrText xml:space="preserve"> REF _Ref483753558 \h </w:instrText>
      </w:r>
      <w:r w:rsidR="005B7F60">
        <w:fldChar w:fldCharType="separate"/>
      </w:r>
      <w:r w:rsidR="00277F5B">
        <w:t xml:space="preserve">Figura </w:t>
      </w:r>
      <w:r w:rsidR="00277F5B">
        <w:rPr>
          <w:noProof/>
        </w:rPr>
        <w:t>2</w:t>
      </w:r>
      <w:r w:rsidR="00277F5B">
        <w:t>.</w:t>
      </w:r>
      <w:r w:rsidR="00277F5B">
        <w:rPr>
          <w:noProof/>
        </w:rPr>
        <w:t>6</w:t>
      </w:r>
      <w:r w:rsidR="005B7F60">
        <w:fldChar w:fldCharType="end"/>
      </w:r>
      <w:r w:rsidR="00312B31" w:rsidRPr="00312B31">
        <w:t xml:space="preserve"> se muestra el dispositivo </w:t>
      </w:r>
      <w:proofErr w:type="spellStart"/>
      <w:r w:rsidR="00312B31" w:rsidRPr="00312B31">
        <w:t>Emotiv</w:t>
      </w:r>
      <w:proofErr w:type="spellEnd"/>
      <w:r w:rsidR="00312B31" w:rsidRPr="00312B31">
        <w:t xml:space="preserve"> EPOC.</w:t>
      </w:r>
    </w:p>
    <w:p w:rsidR="00312B31" w:rsidRDefault="00312B31" w:rsidP="005B7F60">
      <w:pPr>
        <w:keepNext/>
        <w:jc w:val="center"/>
      </w:pPr>
      <w:r>
        <w:rPr>
          <w:noProof/>
          <w:lang w:eastAsia="es-MX"/>
        </w:rPr>
        <w:drawing>
          <wp:inline distT="0" distB="0" distL="0" distR="0" wp14:anchorId="4CFDB5E7" wp14:editId="3C383995">
            <wp:extent cx="3458701" cy="2337684"/>
            <wp:effectExtent l="0" t="0" r="889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poc-emotiv.jpg"/>
                    <pic:cNvPicPr/>
                  </pic:nvPicPr>
                  <pic:blipFill rotWithShape="1">
                    <a:blip r:embed="rId24" cstate="print">
                      <a:extLst>
                        <a:ext uri="{28A0092B-C50C-407E-A947-70E740481C1C}">
                          <a14:useLocalDpi xmlns:a14="http://schemas.microsoft.com/office/drawing/2010/main" val="0"/>
                        </a:ext>
                      </a:extLst>
                    </a:blip>
                    <a:srcRect l="5501" t="1" r="10282" b="2864"/>
                    <a:stretch/>
                  </pic:blipFill>
                  <pic:spPr bwMode="auto">
                    <a:xfrm>
                      <a:off x="0" y="0"/>
                      <a:ext cx="3458701" cy="2337684"/>
                    </a:xfrm>
                    <a:prstGeom prst="rect">
                      <a:avLst/>
                    </a:prstGeom>
                    <a:ln>
                      <a:noFill/>
                    </a:ln>
                    <a:extLst>
                      <a:ext uri="{53640926-AAD7-44D8-BBD7-CCE9431645EC}">
                        <a14:shadowObscured xmlns:a14="http://schemas.microsoft.com/office/drawing/2010/main"/>
                      </a:ext>
                    </a:extLst>
                  </pic:spPr>
                </pic:pic>
              </a:graphicData>
            </a:graphic>
          </wp:inline>
        </w:drawing>
      </w:r>
    </w:p>
    <w:p w:rsidR="00312B31" w:rsidRDefault="00312B31" w:rsidP="005B7F60">
      <w:pPr>
        <w:pStyle w:val="Descripcin"/>
        <w:jc w:val="center"/>
      </w:pPr>
      <w:bookmarkStart w:id="62" w:name="_Ref483753558"/>
      <w:bookmarkStart w:id="63" w:name="_Toc486415512"/>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6</w:t>
      </w:r>
      <w:r w:rsidR="00F07634">
        <w:rPr>
          <w:noProof/>
        </w:rPr>
        <w:fldChar w:fldCharType="end"/>
      </w:r>
      <w:bookmarkEnd w:id="62"/>
      <w:r>
        <w:t xml:space="preserve"> </w:t>
      </w:r>
      <w:proofErr w:type="spellStart"/>
      <w:r>
        <w:t>Emotiv</w:t>
      </w:r>
      <w:proofErr w:type="spellEnd"/>
      <w:r>
        <w:t xml:space="preserve"> EPOC </w:t>
      </w:r>
      <w:r w:rsidR="005B7F60">
        <w:fldChar w:fldCharType="begin" w:fldLock="1"/>
      </w:r>
      <w:r w:rsidR="003C0D9A">
        <w:instrText>ADDIN CSL_CITATION { "citationItems" : [ { "id" : "ITEM-1", "itemData" : { "author" : [ { "dropping-particle" : "", "family" : "Emotiv", "given" : "", "non-dropping-particle" : "", "parse-names" : false, "suffix" : "" } ], "id" : "ITEM-1", "issued" : { "date-parts" : [ [ "2016" ] ] }, "title" : "https://www.emotiv.com/", "type" : "webpage" }, "uris" : [ "http://www.mendeley.com/documents/?uuid=b5a3ef4f-e2a5-484d-80f4-732e39048854" ] } ], "mendeley" : { "formattedCitation" : "[12]", "plainTextFormattedCitation" : "[12]", "previouslyFormattedCitation" : "[12]" }, "properties" : {  }, "schema" : "https://github.com/citation-style-language/schema/raw/master/csl-citation.json" }</w:instrText>
      </w:r>
      <w:r w:rsidR="005B7F60">
        <w:fldChar w:fldCharType="separate"/>
      </w:r>
      <w:r w:rsidR="003C0D9A" w:rsidRPr="003C0D9A">
        <w:rPr>
          <w:i w:val="0"/>
          <w:noProof/>
        </w:rPr>
        <w:t>[12]</w:t>
      </w:r>
      <w:r w:rsidR="005B7F60">
        <w:fldChar w:fldCharType="end"/>
      </w:r>
      <w:r w:rsidR="005B7F60">
        <w:t>.</w:t>
      </w:r>
      <w:bookmarkEnd w:id="63"/>
    </w:p>
    <w:p w:rsidR="00C96CA8" w:rsidRDefault="00C96CA8" w:rsidP="005B7F60"/>
    <w:p w:rsidR="000C0BC5" w:rsidRDefault="005B7F60" w:rsidP="005B7F60">
      <w:proofErr w:type="spellStart"/>
      <w:r w:rsidRPr="005B7F60">
        <w:t>Emotiv</w:t>
      </w:r>
      <w:proofErr w:type="spellEnd"/>
      <w:r w:rsidRPr="005B7F60">
        <w:t xml:space="preserve"> usa un conjunto de 14 sensores más 2 referencias para sintonizar señales eléctricas producidas por el cerebro para detectar los pensamientos, sentimientos y expresiones del usuario en tiempo real. Las características de </w:t>
      </w:r>
      <w:proofErr w:type="spellStart"/>
      <w:r w:rsidRPr="005B7F60">
        <w:t>Emotiv</w:t>
      </w:r>
      <w:proofErr w:type="spellEnd"/>
      <w:r w:rsidRPr="005B7F60">
        <w:t xml:space="preserve"> se aprecian en la</w:t>
      </w:r>
      <w:r w:rsidR="000C0BC5">
        <w:t xml:space="preserve"> </w:t>
      </w:r>
      <w:r w:rsidR="000C0BC5">
        <w:fldChar w:fldCharType="begin"/>
      </w:r>
      <w:r w:rsidR="000C0BC5">
        <w:instrText xml:space="preserve"> REF _Ref483753930 \h </w:instrText>
      </w:r>
      <w:r w:rsidR="000C0BC5">
        <w:fldChar w:fldCharType="separate"/>
      </w:r>
      <w:r w:rsidR="00277F5B">
        <w:t xml:space="preserve">Tabla </w:t>
      </w:r>
      <w:r w:rsidR="00277F5B">
        <w:rPr>
          <w:noProof/>
        </w:rPr>
        <w:t>2</w:t>
      </w:r>
      <w:r w:rsidR="00277F5B">
        <w:t>.</w:t>
      </w:r>
      <w:r w:rsidR="00277F5B">
        <w:rPr>
          <w:noProof/>
        </w:rPr>
        <w:t>3</w:t>
      </w:r>
      <w:r w:rsidR="000C0BC5">
        <w:fldChar w:fldCharType="end"/>
      </w:r>
      <w:r w:rsidRPr="005B7F60">
        <w:t>.</w:t>
      </w:r>
    </w:p>
    <w:p w:rsidR="000C0BC5" w:rsidRDefault="000C0BC5" w:rsidP="000C0BC5">
      <w:pPr>
        <w:pStyle w:val="Descripcin"/>
        <w:keepNext/>
      </w:pPr>
      <w:bookmarkStart w:id="64" w:name="_Ref483753930"/>
      <w:bookmarkStart w:id="65" w:name="_Toc486415486"/>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2</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3</w:t>
      </w:r>
      <w:r w:rsidR="00F07634">
        <w:rPr>
          <w:noProof/>
        </w:rPr>
        <w:fldChar w:fldCharType="end"/>
      </w:r>
      <w:bookmarkEnd w:id="64"/>
      <w:r>
        <w:t xml:space="preserve"> Características de </w:t>
      </w:r>
      <w:proofErr w:type="spellStart"/>
      <w:r>
        <w:t>Emotiv</w:t>
      </w:r>
      <w:proofErr w:type="spellEnd"/>
      <w:r>
        <w:t xml:space="preserve"> EPOC.</w:t>
      </w:r>
      <w:bookmarkEnd w:id="65"/>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C0BC5" w:rsidTr="00887F2E">
        <w:trPr>
          <w:trHeight w:val="338"/>
        </w:trPr>
        <w:tc>
          <w:tcPr>
            <w:tcW w:w="8828" w:type="dxa"/>
            <w:gridSpan w:val="2"/>
            <w:tcBorders>
              <w:top w:val="single" w:sz="4" w:space="0" w:color="auto"/>
              <w:bottom w:val="single" w:sz="4" w:space="0" w:color="auto"/>
            </w:tcBorders>
          </w:tcPr>
          <w:p w:rsidR="000C0BC5" w:rsidRPr="00665468" w:rsidRDefault="000C0BC5" w:rsidP="00665468">
            <w:pPr>
              <w:pStyle w:val="Sinespaciado"/>
              <w:jc w:val="center"/>
              <w:rPr>
                <w:b/>
                <w:i/>
              </w:rPr>
            </w:pPr>
            <w:proofErr w:type="spellStart"/>
            <w:r w:rsidRPr="00665468">
              <w:rPr>
                <w:b/>
                <w:i/>
              </w:rPr>
              <w:t>Emotiv</w:t>
            </w:r>
            <w:proofErr w:type="spellEnd"/>
            <w:r w:rsidRPr="00665468">
              <w:rPr>
                <w:b/>
                <w:i/>
              </w:rPr>
              <w:t xml:space="preserve"> EPOC</w:t>
            </w:r>
          </w:p>
        </w:tc>
      </w:tr>
      <w:tr w:rsidR="000C0BC5" w:rsidTr="000C0BC5">
        <w:tc>
          <w:tcPr>
            <w:tcW w:w="4414" w:type="dxa"/>
            <w:tcBorders>
              <w:top w:val="single" w:sz="4" w:space="0" w:color="auto"/>
            </w:tcBorders>
          </w:tcPr>
          <w:p w:rsidR="000C0BC5" w:rsidRDefault="000C0BC5" w:rsidP="00665468">
            <w:pPr>
              <w:pStyle w:val="Sinespaciado"/>
            </w:pPr>
            <w:r>
              <w:t xml:space="preserve">Número de electrodos </w:t>
            </w:r>
          </w:p>
        </w:tc>
        <w:tc>
          <w:tcPr>
            <w:tcW w:w="4414" w:type="dxa"/>
            <w:tcBorders>
              <w:top w:val="single" w:sz="4" w:space="0" w:color="auto"/>
            </w:tcBorders>
          </w:tcPr>
          <w:p w:rsidR="000C0BC5" w:rsidRDefault="000C0BC5" w:rsidP="00665468">
            <w:pPr>
              <w:pStyle w:val="Sinespaciado"/>
            </w:pPr>
            <w:r>
              <w:t>14</w:t>
            </w:r>
          </w:p>
        </w:tc>
      </w:tr>
      <w:tr w:rsidR="000C0BC5" w:rsidRPr="000E1619" w:rsidTr="000C0BC5">
        <w:tc>
          <w:tcPr>
            <w:tcW w:w="4414" w:type="dxa"/>
          </w:tcPr>
          <w:p w:rsidR="000C0BC5" w:rsidRDefault="000C0BC5" w:rsidP="00665468">
            <w:pPr>
              <w:pStyle w:val="Sinespaciado"/>
            </w:pPr>
            <w:r>
              <w:t>Nombre de los canales (Sistema Internacional  10-20)</w:t>
            </w:r>
          </w:p>
        </w:tc>
        <w:tc>
          <w:tcPr>
            <w:tcW w:w="4414" w:type="dxa"/>
          </w:tcPr>
          <w:p w:rsidR="000C0BC5" w:rsidRPr="004B2EE7" w:rsidRDefault="000C0BC5" w:rsidP="00665468">
            <w:pPr>
              <w:pStyle w:val="Sinespaciado"/>
              <w:rPr>
                <w:lang w:val="fr-FR"/>
              </w:rPr>
            </w:pPr>
            <w:r w:rsidRPr="004B2EE7">
              <w:rPr>
                <w:lang w:val="fr-FR"/>
              </w:rPr>
              <w:t>AF3, F7, F3, FC5, T7, P7, O1, O2, P8, T8, FC6, F4, F8, AF4</w:t>
            </w:r>
          </w:p>
        </w:tc>
      </w:tr>
      <w:tr w:rsidR="000C0BC5" w:rsidTr="000C0BC5">
        <w:tc>
          <w:tcPr>
            <w:tcW w:w="4414" w:type="dxa"/>
          </w:tcPr>
          <w:p w:rsidR="000C0BC5" w:rsidRDefault="000C0BC5" w:rsidP="00665468">
            <w:pPr>
              <w:pStyle w:val="Sinespaciado"/>
            </w:pPr>
            <w:r>
              <w:t xml:space="preserve">Frecuencia de muestreo </w:t>
            </w:r>
          </w:p>
        </w:tc>
        <w:tc>
          <w:tcPr>
            <w:tcW w:w="4414" w:type="dxa"/>
          </w:tcPr>
          <w:p w:rsidR="000C0BC5" w:rsidRDefault="000C0BC5" w:rsidP="00665468">
            <w:pPr>
              <w:pStyle w:val="Sinespaciado"/>
            </w:pPr>
            <w:r>
              <w:t>128 por segundo</w:t>
            </w:r>
          </w:p>
        </w:tc>
      </w:tr>
      <w:tr w:rsidR="000468B1" w:rsidTr="000C0BC5">
        <w:tc>
          <w:tcPr>
            <w:tcW w:w="4414" w:type="dxa"/>
          </w:tcPr>
          <w:p w:rsidR="000468B1" w:rsidRDefault="000468B1" w:rsidP="00665468">
            <w:pPr>
              <w:pStyle w:val="Sinespaciado"/>
            </w:pPr>
            <w:r>
              <w:t>Ancho de banda</w:t>
            </w:r>
          </w:p>
        </w:tc>
        <w:tc>
          <w:tcPr>
            <w:tcW w:w="4414" w:type="dxa"/>
          </w:tcPr>
          <w:p w:rsidR="000468B1" w:rsidRDefault="000468B1" w:rsidP="00665468">
            <w:pPr>
              <w:pStyle w:val="Sinespaciado"/>
            </w:pPr>
            <w:r w:rsidRPr="000468B1">
              <w:t>0.2-45 Hz, filtros de corte digitales a 50 y 60 Hz</w:t>
            </w:r>
          </w:p>
        </w:tc>
      </w:tr>
      <w:tr w:rsidR="000C0BC5" w:rsidTr="000C0BC5">
        <w:tc>
          <w:tcPr>
            <w:tcW w:w="4414" w:type="dxa"/>
          </w:tcPr>
          <w:p w:rsidR="000C0BC5" w:rsidRDefault="000C0BC5" w:rsidP="00665468">
            <w:pPr>
              <w:pStyle w:val="Sinespaciado"/>
            </w:pPr>
            <w:r>
              <w:t>Resolución</w:t>
            </w:r>
          </w:p>
        </w:tc>
        <w:tc>
          <w:tcPr>
            <w:tcW w:w="4414" w:type="dxa"/>
          </w:tcPr>
          <w:p w:rsidR="000C0BC5" w:rsidRDefault="000C0BC5" w:rsidP="00665468">
            <w:pPr>
              <w:pStyle w:val="Sinespaciado"/>
            </w:pPr>
            <w:r>
              <w:t>14 bits</w:t>
            </w:r>
          </w:p>
        </w:tc>
      </w:tr>
      <w:tr w:rsidR="000C0BC5" w:rsidTr="000C0BC5">
        <w:tc>
          <w:tcPr>
            <w:tcW w:w="4414" w:type="dxa"/>
          </w:tcPr>
          <w:p w:rsidR="000C0BC5" w:rsidRDefault="000C0BC5" w:rsidP="00665468">
            <w:pPr>
              <w:pStyle w:val="Sinespaciado"/>
            </w:pPr>
            <w:r>
              <w:t>Ancho de banda</w:t>
            </w:r>
          </w:p>
        </w:tc>
        <w:tc>
          <w:tcPr>
            <w:tcW w:w="4414" w:type="dxa"/>
          </w:tcPr>
          <w:p w:rsidR="000C0BC5" w:rsidRDefault="000C0BC5" w:rsidP="00665468">
            <w:pPr>
              <w:pStyle w:val="Sinespaciado"/>
            </w:pPr>
            <w:r w:rsidRPr="009C2F71">
              <w:t>0.2-45 Hz, filtros de corte digitales a 50 y 60 Hz</w:t>
            </w:r>
          </w:p>
        </w:tc>
      </w:tr>
      <w:tr w:rsidR="000C0BC5" w:rsidTr="00887F2E">
        <w:trPr>
          <w:trHeight w:val="244"/>
        </w:trPr>
        <w:tc>
          <w:tcPr>
            <w:tcW w:w="4414" w:type="dxa"/>
          </w:tcPr>
          <w:p w:rsidR="000C0BC5" w:rsidRDefault="000C0BC5" w:rsidP="00665468">
            <w:pPr>
              <w:pStyle w:val="Sinespaciado"/>
            </w:pPr>
            <w:r>
              <w:t>Conectividad</w:t>
            </w:r>
          </w:p>
        </w:tc>
        <w:tc>
          <w:tcPr>
            <w:tcW w:w="4414" w:type="dxa"/>
          </w:tcPr>
          <w:p w:rsidR="000C0BC5" w:rsidRDefault="000C0BC5" w:rsidP="00665468">
            <w:pPr>
              <w:pStyle w:val="Sinespaciado"/>
            </w:pPr>
            <w:r w:rsidRPr="009C2F71">
              <w:t>Inalámbrica (propietaria), banda de 2.4 GHz</w:t>
            </w:r>
          </w:p>
        </w:tc>
      </w:tr>
      <w:tr w:rsidR="000C0BC5" w:rsidTr="000C0BC5">
        <w:tc>
          <w:tcPr>
            <w:tcW w:w="4414" w:type="dxa"/>
            <w:tcBorders>
              <w:bottom w:val="single" w:sz="4" w:space="0" w:color="auto"/>
            </w:tcBorders>
          </w:tcPr>
          <w:p w:rsidR="000C0BC5" w:rsidRDefault="000C0BC5" w:rsidP="00665468">
            <w:pPr>
              <w:pStyle w:val="Sinespaciado"/>
            </w:pPr>
            <w:r>
              <w:t xml:space="preserve">Duración de la batería </w:t>
            </w:r>
          </w:p>
        </w:tc>
        <w:tc>
          <w:tcPr>
            <w:tcW w:w="4414" w:type="dxa"/>
            <w:tcBorders>
              <w:bottom w:val="single" w:sz="4" w:space="0" w:color="auto"/>
            </w:tcBorders>
          </w:tcPr>
          <w:p w:rsidR="000C0BC5" w:rsidRDefault="000C0BC5" w:rsidP="00665468">
            <w:pPr>
              <w:pStyle w:val="Sinespaciado"/>
            </w:pPr>
            <w:r>
              <w:t>12 Horas</w:t>
            </w:r>
          </w:p>
        </w:tc>
      </w:tr>
    </w:tbl>
    <w:p w:rsidR="002E7113" w:rsidRDefault="002E7113" w:rsidP="007E63AC">
      <w:pPr>
        <w:pStyle w:val="Ttulo2"/>
      </w:pPr>
      <w:bookmarkStart w:id="66" w:name="_Toc486415581"/>
      <w:r>
        <w:t>Sistema Embebido</w:t>
      </w:r>
      <w:bookmarkEnd w:id="66"/>
      <w:r>
        <w:t xml:space="preserve"> </w:t>
      </w:r>
    </w:p>
    <w:p w:rsidR="002E7113" w:rsidRDefault="002E7113" w:rsidP="002E7113">
      <w:r>
        <w:t>Entre los componentes principales de un sistema embebido se puede distinguir el hardware, el software primario y el sistema operativo que entrega los mecanismos para ejecución de procesos. Ahora bien, el software que se utiliza la mayoría de las veces requiere pequeñas cantidades de memoria, posee capacidades limitadas de procesamiento y además mantiene un bajo consumo de energía en todo momento.</w:t>
      </w:r>
    </w:p>
    <w:p w:rsidR="002E7113" w:rsidRDefault="002E7113" w:rsidP="002E7113">
      <w:r>
        <w:t>Es de suma importancia mencionar las características que diferencian a los sistemas embebidos de otros sistemas de cómputo.</w:t>
      </w:r>
    </w:p>
    <w:p w:rsidR="002E7113" w:rsidRPr="00B04E65" w:rsidRDefault="002E7113" w:rsidP="00B04E65">
      <w:pPr>
        <w:pStyle w:val="Prrafodelista"/>
        <w:numPr>
          <w:ilvl w:val="0"/>
          <w:numId w:val="19"/>
        </w:numPr>
        <w:rPr>
          <w:rFonts w:cstheme="minorHAnsi"/>
        </w:rPr>
      </w:pPr>
      <w:r w:rsidRPr="00B04E65">
        <w:rPr>
          <w:rFonts w:cstheme="minorHAnsi"/>
          <w:i/>
        </w:rPr>
        <w:t xml:space="preserve">Aplicación </w:t>
      </w:r>
      <w:r w:rsidR="00B04E65" w:rsidRPr="00B04E65">
        <w:rPr>
          <w:rFonts w:cstheme="minorHAnsi"/>
          <w:i/>
        </w:rPr>
        <w:t>específica:</w:t>
      </w:r>
      <w:r w:rsidR="00B04E65" w:rsidRPr="00B04E65">
        <w:rPr>
          <w:rFonts w:cstheme="minorHAnsi"/>
        </w:rPr>
        <w:t xml:space="preserve"> Un sistema embebido usualmente genera una sola acción (programa) y la hace de manera repetitiva, debido a que son equipos para tareas específicas.</w:t>
      </w:r>
    </w:p>
    <w:p w:rsidR="00B04E65" w:rsidRPr="00B04E65" w:rsidRDefault="00B04E65" w:rsidP="00B04E65">
      <w:pPr>
        <w:pStyle w:val="Prrafodelista"/>
        <w:numPr>
          <w:ilvl w:val="0"/>
          <w:numId w:val="19"/>
        </w:numPr>
        <w:rPr>
          <w:rFonts w:cstheme="minorHAnsi"/>
        </w:rPr>
      </w:pPr>
      <w:r w:rsidRPr="00B04E65">
        <w:rPr>
          <w:rFonts w:cstheme="minorHAnsi"/>
          <w:i/>
        </w:rPr>
        <w:t>Interacción con el entorno:</w:t>
      </w:r>
      <w:r w:rsidRPr="00B04E65">
        <w:rPr>
          <w:rFonts w:cstheme="minorHAnsi"/>
        </w:rPr>
        <w:t xml:space="preserve"> La mayoría de los sistemas embebidos deben reaccionar ante cambios en el ambiente para el cual están diseñados generando diferentes acciones en tiempo real, ya sean cálculos o mediciones dentro de un límite corto de tiempo.</w:t>
      </w:r>
    </w:p>
    <w:p w:rsidR="00B04E65" w:rsidRPr="00B04E65" w:rsidRDefault="00B04E65" w:rsidP="00B04E65">
      <w:pPr>
        <w:pStyle w:val="Prrafodelista"/>
        <w:numPr>
          <w:ilvl w:val="0"/>
          <w:numId w:val="19"/>
        </w:numPr>
        <w:rPr>
          <w:rFonts w:cstheme="minorHAnsi"/>
        </w:rPr>
      </w:pPr>
      <w:r w:rsidRPr="00B04E65">
        <w:rPr>
          <w:rFonts w:cstheme="minorHAnsi"/>
          <w:i/>
        </w:rPr>
        <w:t>Confiabilidad y disponibilidad:</w:t>
      </w:r>
      <w:r w:rsidRPr="00B04E65">
        <w:rPr>
          <w:rFonts w:cstheme="minorHAnsi"/>
        </w:rPr>
        <w:t xml:space="preserve"> Estos sistemas al estar enfocados en tareas específicas deben ser muy confiables y a prueba de errores, puesto que alguna mínima equivocación en el cálculo podría generar errores graves, un ejemplo podría ser el sistema de control de frenado de un automóvil.</w:t>
      </w:r>
    </w:p>
    <w:p w:rsidR="00B04E65" w:rsidRPr="00B04E65" w:rsidRDefault="00B04E65" w:rsidP="00B04E65">
      <w:pPr>
        <w:pStyle w:val="Prrafodelista"/>
        <w:numPr>
          <w:ilvl w:val="0"/>
          <w:numId w:val="19"/>
        </w:numPr>
        <w:rPr>
          <w:rFonts w:cstheme="minorHAnsi"/>
        </w:rPr>
      </w:pPr>
      <w:r w:rsidRPr="00B04E65">
        <w:rPr>
          <w:rFonts w:cstheme="minorHAnsi"/>
          <w:i/>
        </w:rPr>
        <w:t>Limitaciones:</w:t>
      </w:r>
      <w:r w:rsidRPr="00B04E65">
        <w:rPr>
          <w:rFonts w:cstheme="minorHAnsi"/>
        </w:rPr>
        <w:t xml:space="preserve"> Los sistemas embebidos deben ser poco costosos, poco voluminosos, tener buen desempeño en tiempo real y consumir poca energía.</w:t>
      </w:r>
    </w:p>
    <w:p w:rsidR="00B04E65" w:rsidRDefault="00B04E65" w:rsidP="00B04E65">
      <w:pPr>
        <w:pStyle w:val="Prrafodelista"/>
        <w:numPr>
          <w:ilvl w:val="0"/>
          <w:numId w:val="19"/>
        </w:numPr>
        <w:rPr>
          <w:rFonts w:cstheme="minorHAnsi"/>
        </w:rPr>
      </w:pPr>
      <w:r w:rsidRPr="00B04E65">
        <w:rPr>
          <w:rFonts w:cstheme="minorHAnsi"/>
          <w:i/>
        </w:rPr>
        <w:t>Facilidad de mantenimiento y actualización:</w:t>
      </w:r>
      <w:r w:rsidRPr="00B04E65">
        <w:rPr>
          <w:rFonts w:cstheme="minorHAnsi"/>
        </w:rPr>
        <w:t xml:space="preserve"> Estos equipos no deben ser complejos y deben ser fáciles de actualizar.</w:t>
      </w:r>
    </w:p>
    <w:p w:rsidR="00FB6D91" w:rsidRDefault="00FB6D91" w:rsidP="00FB6D91">
      <w:pPr>
        <w:pStyle w:val="Ttulo3"/>
      </w:pPr>
      <w:bookmarkStart w:id="67" w:name="_Toc486415582"/>
      <w:r>
        <w:t>Componentes Principales de un Sistema Embebido</w:t>
      </w:r>
      <w:bookmarkEnd w:id="67"/>
    </w:p>
    <w:p w:rsidR="00FB6D91" w:rsidRDefault="00FB6D91" w:rsidP="00FB6D91">
      <w:r>
        <w:t xml:space="preserve">En la </w:t>
      </w:r>
      <w:r>
        <w:fldChar w:fldCharType="begin"/>
      </w:r>
      <w:r>
        <w:instrText xml:space="preserve"> REF _Ref483908102 \h </w:instrText>
      </w:r>
      <w:r>
        <w:fldChar w:fldCharType="separate"/>
      </w:r>
      <w:r w:rsidR="00277F5B">
        <w:t xml:space="preserve">Figura </w:t>
      </w:r>
      <w:r w:rsidR="00277F5B">
        <w:rPr>
          <w:noProof/>
        </w:rPr>
        <w:t>2</w:t>
      </w:r>
      <w:r w:rsidR="00277F5B">
        <w:t>.</w:t>
      </w:r>
      <w:r w:rsidR="00277F5B">
        <w:rPr>
          <w:noProof/>
        </w:rPr>
        <w:t>7</w:t>
      </w:r>
      <w:r>
        <w:fldChar w:fldCharType="end"/>
      </w:r>
      <w:r>
        <w:t xml:space="preserve"> se observa el diagrama de bloques general de un sistema embebido que se divide en cuatro partes fundamentales: </w:t>
      </w:r>
      <w:r w:rsidRPr="00FB6D91">
        <w:rPr>
          <w:i/>
        </w:rPr>
        <w:t>el procesador</w:t>
      </w:r>
      <w:r>
        <w:t xml:space="preserve">, </w:t>
      </w:r>
      <w:r w:rsidRPr="00FB6D91">
        <w:rPr>
          <w:i/>
        </w:rPr>
        <w:t>las memorias</w:t>
      </w:r>
      <w:r>
        <w:t xml:space="preserve">, </w:t>
      </w:r>
      <w:r w:rsidRPr="00FB6D91">
        <w:rPr>
          <w:i/>
        </w:rPr>
        <w:t>los dispositivos de entrada</w:t>
      </w:r>
      <w:r>
        <w:t xml:space="preserve"> </w:t>
      </w:r>
      <w:r w:rsidRPr="00692B41">
        <w:rPr>
          <w:i/>
        </w:rPr>
        <w:t>y los de salida</w:t>
      </w:r>
      <w:r>
        <w:t>. El primer bloque es la unidad central de procesamiento la cual puede estar basada en un microprocesador, microcontrolador, o DSP dependiendo del tipo de sistema. El segundo bloque son los dispositivos de entrada que la mayoría de veces son los encargados de realimentar el sistema, existe un módulo de entradas/salidas analógicas y digitales el cual se usa para digitalizar señales físicas del exterior. El tercer bloque son los dispositivos de salida los cuales se encargan de mostrar el proceso de la tarea realizada por el sistema, algunos tienen entradas HDMI, Serial, etc. Por último, está el bloque de memoria donde se almacenan todos los datos de manera estática o dinámica</w:t>
      </w:r>
      <w:r w:rsidR="00B1749D">
        <w:t xml:space="preserve"> </w:t>
      </w:r>
      <w:r w:rsidR="00B1749D">
        <w:fldChar w:fldCharType="begin" w:fldLock="1"/>
      </w:r>
      <w:r w:rsidR="003C0D9A">
        <w:instrText>ADDIN CSL_CITATION { "citationItems" : [ { "id" : "ITEM-1", "itemData" : { "author" : [ { "dropping-particle" : "", "family" : "Gonzalez", "given" : "Arturo Casta\u00f1eda", "non-dropping-particle" : "", "parse-names" : false, "suffix" : "" }, { "dropping-particle" : "", "family" : "Roa", "given" : "Jaime Paternina", "non-dropping-particle" : "", "parse-names" : false, "suffix" : "" } ], "id" : "ITEM-1", "issued" : { "date-parts" : [ [ "2013" ] ] }, "title" : "Procesamiento embebido de se\u00f1ales cerebrales relacionadas con la imaginaci\u00f3n de movimientos para aplicaciones de BCI", "type" : "article-journal" }, "uris" : [ "http://www.mendeley.com/documents/?uuid=d93d1798-6576-47fc-a69f-fae7cc17a30e" ] } ], "mendeley" : { "formattedCitation" : "[13]", "plainTextFormattedCitation" : "[13]", "previouslyFormattedCitation" : "[13]" }, "properties" : {  }, "schema" : "https://github.com/citation-style-language/schema/raw/master/csl-citation.json" }</w:instrText>
      </w:r>
      <w:r w:rsidR="00B1749D">
        <w:fldChar w:fldCharType="separate"/>
      </w:r>
      <w:r w:rsidR="003C0D9A" w:rsidRPr="003C0D9A">
        <w:rPr>
          <w:noProof/>
        </w:rPr>
        <w:t>[13]</w:t>
      </w:r>
      <w:r w:rsidR="00B1749D">
        <w:fldChar w:fldCharType="end"/>
      </w:r>
      <w:r>
        <w:t>.</w:t>
      </w:r>
    </w:p>
    <w:p w:rsidR="00692B41" w:rsidRDefault="00692B41" w:rsidP="00FB6D91"/>
    <w:p w:rsidR="00FB6D91" w:rsidRDefault="00B04E65" w:rsidP="00FB6D91">
      <w:pPr>
        <w:keepNext/>
        <w:jc w:val="center"/>
      </w:pPr>
      <w:r>
        <w:rPr>
          <w:noProof/>
          <w:lang w:eastAsia="es-MX"/>
        </w:rPr>
        <w:drawing>
          <wp:inline distT="0" distB="0" distL="0" distR="0" wp14:anchorId="5405DABA" wp14:editId="7FA4E3FD">
            <wp:extent cx="4198928" cy="20022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494" t="10512" r="2089" b="13676"/>
                    <a:stretch/>
                  </pic:blipFill>
                  <pic:spPr bwMode="auto">
                    <a:xfrm>
                      <a:off x="0" y="0"/>
                      <a:ext cx="4213362" cy="2009104"/>
                    </a:xfrm>
                    <a:prstGeom prst="rect">
                      <a:avLst/>
                    </a:prstGeom>
                    <a:noFill/>
                    <a:ln>
                      <a:noFill/>
                    </a:ln>
                    <a:extLst>
                      <a:ext uri="{53640926-AAD7-44D8-BBD7-CCE9431645EC}">
                        <a14:shadowObscured xmlns:a14="http://schemas.microsoft.com/office/drawing/2010/main"/>
                      </a:ext>
                    </a:extLst>
                  </pic:spPr>
                </pic:pic>
              </a:graphicData>
            </a:graphic>
          </wp:inline>
        </w:drawing>
      </w:r>
    </w:p>
    <w:p w:rsidR="00B04E65" w:rsidRPr="00B04E65" w:rsidRDefault="00FB6D91" w:rsidP="00FB6D91">
      <w:pPr>
        <w:pStyle w:val="Descripcin"/>
        <w:jc w:val="center"/>
      </w:pPr>
      <w:bookmarkStart w:id="68" w:name="_Ref483908102"/>
      <w:bookmarkStart w:id="69" w:name="_Toc486415513"/>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7</w:t>
      </w:r>
      <w:r w:rsidR="00F07634">
        <w:rPr>
          <w:noProof/>
        </w:rPr>
        <w:fldChar w:fldCharType="end"/>
      </w:r>
      <w:bookmarkEnd w:id="68"/>
      <w:r>
        <w:t xml:space="preserve"> Diagrama de bloques de un sistema embebido</w:t>
      </w:r>
      <w:r w:rsidR="00B1749D">
        <w:t xml:space="preserve"> </w:t>
      </w:r>
      <w:r w:rsidR="00B1749D">
        <w:fldChar w:fldCharType="begin" w:fldLock="1"/>
      </w:r>
      <w:r w:rsidR="003C0D9A">
        <w:instrText>ADDIN CSL_CITATION { "citationItems" : [ { "id" : "ITEM-1", "itemData" : { "author" : [ { "dropping-particle" : "", "family" : "Gonzalez", "given" : "Arturo Casta\u00f1eda", "non-dropping-particle" : "", "parse-names" : false, "suffix" : "" }, { "dropping-particle" : "", "family" : "Roa", "given" : "Jaime Paternina", "non-dropping-particle" : "", "parse-names" : false, "suffix" : "" } ], "id" : "ITEM-1", "issued" : { "date-parts" : [ [ "2013" ] ] }, "title" : "Procesamiento embebido de se\u00f1ales cerebrales relacionadas con la imaginaci\u00f3n de movimientos para aplicaciones de BCI", "type" : "article-journal" }, "uris" : [ "http://www.mendeley.com/documents/?uuid=d93d1798-6576-47fc-a69f-fae7cc17a30e" ] } ], "mendeley" : { "formattedCitation" : "[13]", "plainTextFormattedCitation" : "[13]", "previouslyFormattedCitation" : "[13]" }, "properties" : {  }, "schema" : "https://github.com/citation-style-language/schema/raw/master/csl-citation.json" }</w:instrText>
      </w:r>
      <w:r w:rsidR="00B1749D">
        <w:fldChar w:fldCharType="separate"/>
      </w:r>
      <w:r w:rsidR="003C0D9A" w:rsidRPr="003C0D9A">
        <w:rPr>
          <w:i w:val="0"/>
          <w:noProof/>
        </w:rPr>
        <w:t>[13]</w:t>
      </w:r>
      <w:r w:rsidR="00B1749D">
        <w:fldChar w:fldCharType="end"/>
      </w:r>
      <w:r>
        <w:t>.</w:t>
      </w:r>
      <w:bookmarkEnd w:id="69"/>
    </w:p>
    <w:p w:rsidR="007E63AC" w:rsidRDefault="007E63AC" w:rsidP="007E63AC">
      <w:pPr>
        <w:pStyle w:val="Ttulo2"/>
      </w:pPr>
      <w:bookmarkStart w:id="70" w:name="_Toc486415583"/>
      <w:r>
        <w:t>Raspberry Pi</w:t>
      </w:r>
      <w:bookmarkEnd w:id="70"/>
    </w:p>
    <w:p w:rsidR="00B1749D" w:rsidRDefault="00080C04" w:rsidP="00080C04">
      <w:r>
        <w:t xml:space="preserve">Una Raspberry pi es una computadora de placa reducida (SBC por su nombre en inglés Single </w:t>
      </w:r>
      <w:proofErr w:type="spellStart"/>
      <w:r>
        <w:t>Board</w:t>
      </w:r>
      <w:proofErr w:type="spellEnd"/>
      <w:r>
        <w:t xml:space="preserve"> </w:t>
      </w:r>
      <w:proofErr w:type="spellStart"/>
      <w:r>
        <w:t>Computer</w:t>
      </w:r>
      <w:proofErr w:type="spellEnd"/>
      <w:r>
        <w:t>), sin pantalla, teclado y sin ratón, pero que tienen acceso a Internet para procesar y almacenar datos o mantener las comunicaciones a través de la Red, cuentan con periféricos de entradas y salidas (I/O) totalmente programables en diferentes plataformas.</w:t>
      </w:r>
    </w:p>
    <w:p w:rsidR="00080C04" w:rsidRDefault="00BA3584" w:rsidP="00BB3CE8">
      <w:pPr>
        <w:jc w:val="center"/>
      </w:pPr>
      <w:r>
        <w:rPr>
          <w:noProof/>
          <w:lang w:eastAsia="es-MX"/>
        </w:rPr>
        <w:drawing>
          <wp:inline distT="0" distB="0" distL="0" distR="0" wp14:anchorId="73CB599E" wp14:editId="5B39F437">
            <wp:extent cx="4714575" cy="2475186"/>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spberry.png"/>
                    <pic:cNvPicPr/>
                  </pic:nvPicPr>
                  <pic:blipFill rotWithShape="1">
                    <a:blip r:embed="rId26">
                      <a:extLst>
                        <a:ext uri="{28A0092B-C50C-407E-A947-70E740481C1C}">
                          <a14:useLocalDpi xmlns:a14="http://schemas.microsoft.com/office/drawing/2010/main" val="0"/>
                        </a:ext>
                      </a:extLst>
                    </a:blip>
                    <a:srcRect l="2408" r="10458"/>
                    <a:stretch/>
                  </pic:blipFill>
                  <pic:spPr bwMode="auto">
                    <a:xfrm>
                      <a:off x="0" y="0"/>
                      <a:ext cx="4740870" cy="2488991"/>
                    </a:xfrm>
                    <a:prstGeom prst="rect">
                      <a:avLst/>
                    </a:prstGeom>
                    <a:ln>
                      <a:noFill/>
                    </a:ln>
                    <a:extLst>
                      <a:ext uri="{53640926-AAD7-44D8-BBD7-CCE9431645EC}">
                        <a14:shadowObscured xmlns:a14="http://schemas.microsoft.com/office/drawing/2010/main"/>
                      </a:ext>
                    </a:extLst>
                  </pic:spPr>
                </pic:pic>
              </a:graphicData>
            </a:graphic>
          </wp:inline>
        </w:drawing>
      </w:r>
    </w:p>
    <w:p w:rsidR="00B60394" w:rsidRDefault="00080C04" w:rsidP="00080C04">
      <w:pPr>
        <w:pStyle w:val="Descripcin"/>
        <w:jc w:val="center"/>
      </w:pPr>
      <w:bookmarkStart w:id="71" w:name="_Toc486415514"/>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8</w:t>
      </w:r>
      <w:r w:rsidR="00F07634">
        <w:rPr>
          <w:noProof/>
        </w:rPr>
        <w:fldChar w:fldCharType="end"/>
      </w:r>
      <w:r>
        <w:t xml:space="preserve"> Raspberry Pi</w:t>
      </w:r>
      <w:r w:rsidR="00D215E4">
        <w:t>.</w:t>
      </w:r>
      <w:bookmarkEnd w:id="71"/>
    </w:p>
    <w:p w:rsidR="00B60394" w:rsidRDefault="00B60394" w:rsidP="000468B1"/>
    <w:p w:rsidR="00080C04" w:rsidRDefault="00080C04" w:rsidP="00080C04">
      <w:pPr>
        <w:pStyle w:val="Descripcin"/>
        <w:keepNext/>
      </w:pPr>
      <w:bookmarkStart w:id="72" w:name="_Toc486415487"/>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2</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4</w:t>
      </w:r>
      <w:r w:rsidR="00F07634">
        <w:rPr>
          <w:noProof/>
        </w:rPr>
        <w:fldChar w:fldCharType="end"/>
      </w:r>
      <w:r>
        <w:t xml:space="preserve"> Especificaciones de Raspberry Pi 2 </w:t>
      </w:r>
      <w:proofErr w:type="spellStart"/>
      <w:r>
        <w:t>Model</w:t>
      </w:r>
      <w:proofErr w:type="spellEnd"/>
      <w:r>
        <w:t xml:space="preserve"> B+</w:t>
      </w:r>
      <w:bookmarkEnd w:id="7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799"/>
      </w:tblGrid>
      <w:tr w:rsidR="00080C04" w:rsidRPr="00080C04" w:rsidTr="00531A5C">
        <w:trPr>
          <w:trHeight w:val="208"/>
        </w:trPr>
        <w:tc>
          <w:tcPr>
            <w:tcW w:w="1843" w:type="dxa"/>
            <w:tcBorders>
              <w:top w:val="single" w:sz="4" w:space="0" w:color="auto"/>
              <w:bottom w:val="single" w:sz="4" w:space="0" w:color="auto"/>
            </w:tcBorders>
          </w:tcPr>
          <w:p w:rsidR="00080C04" w:rsidRPr="00665468" w:rsidRDefault="00080C04" w:rsidP="00665468">
            <w:pPr>
              <w:pStyle w:val="Sinespaciado"/>
              <w:rPr>
                <w:b/>
                <w:i/>
              </w:rPr>
            </w:pPr>
            <w:r w:rsidRPr="00665468">
              <w:rPr>
                <w:b/>
                <w:i/>
              </w:rPr>
              <w:t xml:space="preserve">Característica </w:t>
            </w:r>
          </w:p>
        </w:tc>
        <w:tc>
          <w:tcPr>
            <w:tcW w:w="6799" w:type="dxa"/>
            <w:tcBorders>
              <w:top w:val="single" w:sz="4" w:space="0" w:color="auto"/>
              <w:bottom w:val="single" w:sz="4" w:space="0" w:color="auto"/>
            </w:tcBorders>
          </w:tcPr>
          <w:p w:rsidR="00080C04" w:rsidRPr="00665468" w:rsidRDefault="00080C04" w:rsidP="00665468">
            <w:pPr>
              <w:pStyle w:val="Sinespaciado"/>
              <w:rPr>
                <w:b/>
                <w:i/>
              </w:rPr>
            </w:pPr>
            <w:r w:rsidRPr="00665468">
              <w:rPr>
                <w:b/>
                <w:i/>
              </w:rPr>
              <w:t>Descripción</w:t>
            </w:r>
          </w:p>
        </w:tc>
      </w:tr>
      <w:tr w:rsidR="00A67D5F" w:rsidRPr="00A67D5F" w:rsidTr="00531A5C">
        <w:trPr>
          <w:trHeight w:val="218"/>
        </w:trPr>
        <w:tc>
          <w:tcPr>
            <w:tcW w:w="1843" w:type="dxa"/>
            <w:tcBorders>
              <w:top w:val="single" w:sz="4" w:space="0" w:color="auto"/>
            </w:tcBorders>
            <w:hideMark/>
          </w:tcPr>
          <w:p w:rsidR="00A67D5F" w:rsidRPr="00A67D5F" w:rsidRDefault="00A67D5F" w:rsidP="00665468">
            <w:pPr>
              <w:pStyle w:val="Sinespaciado"/>
            </w:pPr>
            <w:r w:rsidRPr="00A67D5F">
              <w:t>SOC</w:t>
            </w:r>
            <w:r w:rsidR="00B60394">
              <w:tab/>
            </w:r>
          </w:p>
        </w:tc>
        <w:tc>
          <w:tcPr>
            <w:tcW w:w="6799" w:type="dxa"/>
            <w:tcBorders>
              <w:top w:val="single" w:sz="4" w:space="0" w:color="auto"/>
            </w:tcBorders>
            <w:hideMark/>
          </w:tcPr>
          <w:p w:rsidR="00A67D5F" w:rsidRPr="00A67D5F" w:rsidRDefault="00A67D5F" w:rsidP="00665468">
            <w:pPr>
              <w:pStyle w:val="Sinespaciado"/>
            </w:pPr>
            <w:r w:rsidRPr="00A67D5F">
              <w:t>Broadcom BCM2836</w:t>
            </w:r>
          </w:p>
        </w:tc>
      </w:tr>
      <w:tr w:rsidR="00A67D5F" w:rsidRPr="00A67D5F" w:rsidTr="00531A5C">
        <w:trPr>
          <w:trHeight w:val="312"/>
        </w:trPr>
        <w:tc>
          <w:tcPr>
            <w:tcW w:w="1843" w:type="dxa"/>
            <w:hideMark/>
          </w:tcPr>
          <w:p w:rsidR="00A67D5F" w:rsidRPr="00A67D5F" w:rsidRDefault="00A67D5F" w:rsidP="00665468">
            <w:pPr>
              <w:pStyle w:val="Sinespaciado"/>
            </w:pPr>
            <w:r w:rsidRPr="00A67D5F">
              <w:t>CPU</w:t>
            </w:r>
          </w:p>
        </w:tc>
        <w:tc>
          <w:tcPr>
            <w:tcW w:w="6799" w:type="dxa"/>
            <w:hideMark/>
          </w:tcPr>
          <w:p w:rsidR="00A67D5F" w:rsidRPr="00A67D5F" w:rsidRDefault="00A67D5F" w:rsidP="00665468">
            <w:pPr>
              <w:pStyle w:val="Sinespaciado"/>
            </w:pPr>
            <w:r w:rsidRPr="00A67D5F">
              <w:t>ARM11 ARMv7 ARM Cortex-A7 4 núcleos @ 900 MHz</w:t>
            </w:r>
          </w:p>
        </w:tc>
      </w:tr>
      <w:tr w:rsidR="00A67D5F" w:rsidRPr="000E1619" w:rsidTr="00531A5C">
        <w:trPr>
          <w:trHeight w:val="288"/>
        </w:trPr>
        <w:tc>
          <w:tcPr>
            <w:tcW w:w="1843" w:type="dxa"/>
            <w:hideMark/>
          </w:tcPr>
          <w:p w:rsidR="00A67D5F" w:rsidRPr="00A67D5F" w:rsidRDefault="00080C04" w:rsidP="00665468">
            <w:pPr>
              <w:pStyle w:val="Sinespaciado"/>
            </w:pPr>
            <w:proofErr w:type="spellStart"/>
            <w:r w:rsidRPr="00A67D5F">
              <w:t>Overclocking</w:t>
            </w:r>
            <w:proofErr w:type="spellEnd"/>
          </w:p>
        </w:tc>
        <w:tc>
          <w:tcPr>
            <w:tcW w:w="6799" w:type="dxa"/>
            <w:hideMark/>
          </w:tcPr>
          <w:p w:rsidR="00A67D5F" w:rsidRPr="00531A5C" w:rsidRDefault="00531A5C" w:rsidP="00665468">
            <w:pPr>
              <w:pStyle w:val="Sinespaciado"/>
              <w:rPr>
                <w:lang w:val="en-US"/>
              </w:rPr>
            </w:pPr>
            <w:r w:rsidRPr="00531A5C">
              <w:rPr>
                <w:lang w:val="en-US"/>
              </w:rPr>
              <w:t>ARM_FREQ=1000</w:t>
            </w:r>
            <w:r>
              <w:rPr>
                <w:lang w:val="en-US"/>
              </w:rPr>
              <w:t xml:space="preserve"> </w:t>
            </w:r>
            <w:r w:rsidRPr="00531A5C">
              <w:rPr>
                <w:lang w:val="en-US"/>
              </w:rPr>
              <w:t>SDRAM_FREQ=5</w:t>
            </w:r>
            <w:r>
              <w:rPr>
                <w:lang w:val="en-US"/>
              </w:rPr>
              <w:t>00 CORE_FREQ=500 OVER_VOLTAGE=2</w:t>
            </w:r>
          </w:p>
        </w:tc>
      </w:tr>
      <w:tr w:rsidR="00A67D5F" w:rsidRPr="00A67D5F" w:rsidTr="00531A5C">
        <w:trPr>
          <w:trHeight w:val="302"/>
        </w:trPr>
        <w:tc>
          <w:tcPr>
            <w:tcW w:w="1843" w:type="dxa"/>
            <w:hideMark/>
          </w:tcPr>
          <w:p w:rsidR="00A67D5F" w:rsidRPr="00A67D5F" w:rsidRDefault="00A67D5F" w:rsidP="00665468">
            <w:pPr>
              <w:pStyle w:val="Sinespaciado"/>
            </w:pPr>
            <w:r w:rsidRPr="00A67D5F">
              <w:t>GPU</w:t>
            </w:r>
          </w:p>
        </w:tc>
        <w:tc>
          <w:tcPr>
            <w:tcW w:w="6799" w:type="dxa"/>
            <w:hideMark/>
          </w:tcPr>
          <w:p w:rsidR="00A67D5F" w:rsidRPr="00A67D5F" w:rsidRDefault="00A67D5F" w:rsidP="00665468">
            <w:pPr>
              <w:pStyle w:val="Sinespaciado"/>
            </w:pPr>
            <w:r w:rsidRPr="00A67D5F">
              <w:t xml:space="preserve">Broadcom </w:t>
            </w:r>
            <w:proofErr w:type="spellStart"/>
            <w:r w:rsidRPr="00A67D5F">
              <w:t>VideoCore</w:t>
            </w:r>
            <w:proofErr w:type="spellEnd"/>
            <w:r w:rsidRPr="00A67D5F">
              <w:t xml:space="preserve"> IV 250 MHz. OpenGL ES 2.0</w:t>
            </w:r>
          </w:p>
        </w:tc>
      </w:tr>
      <w:tr w:rsidR="00A67D5F" w:rsidRPr="00A67D5F" w:rsidTr="00531A5C">
        <w:trPr>
          <w:trHeight w:val="262"/>
        </w:trPr>
        <w:tc>
          <w:tcPr>
            <w:tcW w:w="1843" w:type="dxa"/>
            <w:hideMark/>
          </w:tcPr>
          <w:p w:rsidR="00A67D5F" w:rsidRPr="00A67D5F" w:rsidRDefault="00A67D5F" w:rsidP="00665468">
            <w:pPr>
              <w:pStyle w:val="Sinespaciado"/>
            </w:pPr>
            <w:r w:rsidRPr="00A67D5F">
              <w:t>RAM</w:t>
            </w:r>
          </w:p>
        </w:tc>
        <w:tc>
          <w:tcPr>
            <w:tcW w:w="6799" w:type="dxa"/>
            <w:hideMark/>
          </w:tcPr>
          <w:p w:rsidR="00A67D5F" w:rsidRPr="00A67D5F" w:rsidRDefault="00A67D5F" w:rsidP="00665468">
            <w:pPr>
              <w:pStyle w:val="Sinespaciado"/>
            </w:pPr>
            <w:r w:rsidRPr="00A67D5F">
              <w:t>1 GB LPDDR2 SDRAM 450 MHz</w:t>
            </w:r>
          </w:p>
        </w:tc>
      </w:tr>
      <w:tr w:rsidR="00A67D5F" w:rsidRPr="00A67D5F" w:rsidTr="00531A5C">
        <w:trPr>
          <w:trHeight w:val="241"/>
        </w:trPr>
        <w:tc>
          <w:tcPr>
            <w:tcW w:w="1843" w:type="dxa"/>
            <w:hideMark/>
          </w:tcPr>
          <w:p w:rsidR="00A67D5F" w:rsidRPr="00A67D5F" w:rsidRDefault="00A67D5F" w:rsidP="00665468">
            <w:pPr>
              <w:pStyle w:val="Sinespaciado"/>
            </w:pPr>
            <w:r w:rsidRPr="00A67D5F">
              <w:t>USB 2.0</w:t>
            </w:r>
          </w:p>
        </w:tc>
        <w:tc>
          <w:tcPr>
            <w:tcW w:w="6799" w:type="dxa"/>
            <w:hideMark/>
          </w:tcPr>
          <w:p w:rsidR="00A67D5F" w:rsidRPr="00A67D5F" w:rsidRDefault="00A67D5F" w:rsidP="00665468">
            <w:pPr>
              <w:pStyle w:val="Sinespaciado"/>
            </w:pPr>
            <w:r w:rsidRPr="00A67D5F">
              <w:t>4</w:t>
            </w:r>
          </w:p>
        </w:tc>
      </w:tr>
      <w:tr w:rsidR="00A67D5F" w:rsidRPr="00A67D5F" w:rsidTr="00531A5C">
        <w:trPr>
          <w:trHeight w:val="190"/>
        </w:trPr>
        <w:tc>
          <w:tcPr>
            <w:tcW w:w="1843" w:type="dxa"/>
            <w:hideMark/>
          </w:tcPr>
          <w:p w:rsidR="00A67D5F" w:rsidRPr="00A67D5F" w:rsidRDefault="00080C04" w:rsidP="00665468">
            <w:pPr>
              <w:pStyle w:val="Sinespaciado"/>
            </w:pPr>
            <w:r>
              <w:t>Salidas de v</w:t>
            </w:r>
            <w:r w:rsidRPr="00A67D5F">
              <w:t>ídeo</w:t>
            </w:r>
          </w:p>
        </w:tc>
        <w:tc>
          <w:tcPr>
            <w:tcW w:w="6799" w:type="dxa"/>
            <w:hideMark/>
          </w:tcPr>
          <w:p w:rsidR="00A67D5F" w:rsidRPr="00A67D5F" w:rsidRDefault="00A67D5F" w:rsidP="00665468">
            <w:pPr>
              <w:pStyle w:val="Sinespaciado"/>
            </w:pPr>
            <w:r w:rsidRPr="00A67D5F">
              <w:t>HDMI 1.4 @ 1920x1200 píxeles</w:t>
            </w:r>
          </w:p>
        </w:tc>
      </w:tr>
      <w:tr w:rsidR="00A67D5F" w:rsidRPr="00A67D5F" w:rsidTr="00531A5C">
        <w:trPr>
          <w:trHeight w:val="74"/>
        </w:trPr>
        <w:tc>
          <w:tcPr>
            <w:tcW w:w="1843" w:type="dxa"/>
            <w:hideMark/>
          </w:tcPr>
          <w:p w:rsidR="00A67D5F" w:rsidRPr="00A67D5F" w:rsidRDefault="00080C04" w:rsidP="00665468">
            <w:pPr>
              <w:pStyle w:val="Sinespaciado"/>
            </w:pPr>
            <w:r w:rsidRPr="00A67D5F">
              <w:t>Almacenamiento</w:t>
            </w:r>
          </w:p>
        </w:tc>
        <w:tc>
          <w:tcPr>
            <w:tcW w:w="6799" w:type="dxa"/>
            <w:hideMark/>
          </w:tcPr>
          <w:p w:rsidR="00A67D5F" w:rsidRPr="00A67D5F" w:rsidRDefault="00A67D5F" w:rsidP="00665468">
            <w:pPr>
              <w:pStyle w:val="Sinespaciado"/>
            </w:pPr>
            <w:r w:rsidRPr="00A67D5F">
              <w:t>microSD</w:t>
            </w:r>
          </w:p>
        </w:tc>
      </w:tr>
      <w:tr w:rsidR="00A67D5F" w:rsidRPr="00A67D5F" w:rsidTr="00531A5C">
        <w:trPr>
          <w:trHeight w:val="113"/>
        </w:trPr>
        <w:tc>
          <w:tcPr>
            <w:tcW w:w="1843" w:type="dxa"/>
            <w:hideMark/>
          </w:tcPr>
          <w:p w:rsidR="00A67D5F" w:rsidRPr="00A67D5F" w:rsidRDefault="00A67D5F" w:rsidP="00665468">
            <w:pPr>
              <w:pStyle w:val="Sinespaciado"/>
            </w:pPr>
            <w:r w:rsidRPr="00A67D5F">
              <w:t>ETHERNET</w:t>
            </w:r>
          </w:p>
        </w:tc>
        <w:tc>
          <w:tcPr>
            <w:tcW w:w="6799" w:type="dxa"/>
            <w:hideMark/>
          </w:tcPr>
          <w:p w:rsidR="00A67D5F" w:rsidRPr="00A67D5F" w:rsidRDefault="00A67D5F" w:rsidP="00665468">
            <w:pPr>
              <w:pStyle w:val="Sinespaciado"/>
            </w:pPr>
            <w:r w:rsidRPr="00A67D5F">
              <w:t>10/100 Mbps</w:t>
            </w:r>
          </w:p>
        </w:tc>
      </w:tr>
      <w:tr w:rsidR="00A67D5F" w:rsidRPr="00A67D5F" w:rsidTr="00531A5C">
        <w:trPr>
          <w:trHeight w:val="74"/>
        </w:trPr>
        <w:tc>
          <w:tcPr>
            <w:tcW w:w="1843" w:type="dxa"/>
            <w:hideMark/>
          </w:tcPr>
          <w:p w:rsidR="00A67D5F" w:rsidRPr="00A67D5F" w:rsidRDefault="00080C04" w:rsidP="00665468">
            <w:pPr>
              <w:pStyle w:val="Sinespaciado"/>
            </w:pPr>
            <w:r w:rsidRPr="00A67D5F">
              <w:t>Tamaño</w:t>
            </w:r>
          </w:p>
        </w:tc>
        <w:tc>
          <w:tcPr>
            <w:tcW w:w="6799" w:type="dxa"/>
            <w:hideMark/>
          </w:tcPr>
          <w:p w:rsidR="00A67D5F" w:rsidRPr="00A67D5F" w:rsidRDefault="00A67D5F" w:rsidP="00665468">
            <w:pPr>
              <w:pStyle w:val="Sinespaciado"/>
            </w:pPr>
            <w:r w:rsidRPr="00A67D5F">
              <w:t>85,60x56,5 mm</w:t>
            </w:r>
          </w:p>
        </w:tc>
      </w:tr>
      <w:tr w:rsidR="00A67D5F" w:rsidRPr="00A67D5F" w:rsidTr="00531A5C">
        <w:trPr>
          <w:trHeight w:val="221"/>
        </w:trPr>
        <w:tc>
          <w:tcPr>
            <w:tcW w:w="1843" w:type="dxa"/>
            <w:hideMark/>
          </w:tcPr>
          <w:p w:rsidR="00A67D5F" w:rsidRPr="00A67D5F" w:rsidRDefault="00080C04" w:rsidP="00665468">
            <w:pPr>
              <w:pStyle w:val="Sinespaciado"/>
            </w:pPr>
            <w:r w:rsidRPr="00A67D5F">
              <w:t>Peso</w:t>
            </w:r>
          </w:p>
        </w:tc>
        <w:tc>
          <w:tcPr>
            <w:tcW w:w="6799" w:type="dxa"/>
            <w:hideMark/>
          </w:tcPr>
          <w:p w:rsidR="00A67D5F" w:rsidRPr="00A67D5F" w:rsidRDefault="00A67D5F" w:rsidP="00665468">
            <w:pPr>
              <w:pStyle w:val="Sinespaciado"/>
            </w:pPr>
            <w:r w:rsidRPr="00A67D5F">
              <w:t>45 g</w:t>
            </w:r>
          </w:p>
        </w:tc>
      </w:tr>
      <w:tr w:rsidR="00A67D5F" w:rsidRPr="00A67D5F" w:rsidTr="00531A5C">
        <w:trPr>
          <w:trHeight w:val="74"/>
        </w:trPr>
        <w:tc>
          <w:tcPr>
            <w:tcW w:w="1843" w:type="dxa"/>
            <w:hideMark/>
          </w:tcPr>
          <w:p w:rsidR="00A67D5F" w:rsidRPr="00A67D5F" w:rsidRDefault="00080C04" w:rsidP="00665468">
            <w:pPr>
              <w:pStyle w:val="Sinespaciado"/>
            </w:pPr>
            <w:r w:rsidRPr="00A67D5F">
              <w:t>Consumo</w:t>
            </w:r>
          </w:p>
        </w:tc>
        <w:tc>
          <w:tcPr>
            <w:tcW w:w="6799" w:type="dxa"/>
            <w:hideMark/>
          </w:tcPr>
          <w:p w:rsidR="00A67D5F" w:rsidRPr="00A67D5F" w:rsidRDefault="00A67D5F" w:rsidP="00665468">
            <w:pPr>
              <w:pStyle w:val="Sinespaciado"/>
            </w:pPr>
            <w:r w:rsidRPr="00A67D5F">
              <w:t>5v</w:t>
            </w:r>
          </w:p>
        </w:tc>
      </w:tr>
      <w:tr w:rsidR="00A67D5F" w:rsidRPr="00A67D5F" w:rsidTr="00531A5C">
        <w:trPr>
          <w:trHeight w:val="74"/>
        </w:trPr>
        <w:tc>
          <w:tcPr>
            <w:tcW w:w="1843" w:type="dxa"/>
            <w:tcBorders>
              <w:bottom w:val="single" w:sz="4" w:space="0" w:color="auto"/>
            </w:tcBorders>
            <w:hideMark/>
          </w:tcPr>
          <w:p w:rsidR="00A67D5F" w:rsidRPr="00A67D5F" w:rsidRDefault="00080C04" w:rsidP="00665468">
            <w:pPr>
              <w:pStyle w:val="Sinespaciado"/>
            </w:pPr>
            <w:r w:rsidRPr="00A67D5F">
              <w:t>Precio</w:t>
            </w:r>
          </w:p>
        </w:tc>
        <w:tc>
          <w:tcPr>
            <w:tcW w:w="6799" w:type="dxa"/>
            <w:tcBorders>
              <w:bottom w:val="single" w:sz="4" w:space="0" w:color="auto"/>
            </w:tcBorders>
            <w:hideMark/>
          </w:tcPr>
          <w:p w:rsidR="00A67D5F" w:rsidRPr="00A67D5F" w:rsidRDefault="00A67D5F" w:rsidP="00665468">
            <w:pPr>
              <w:pStyle w:val="Sinespaciado"/>
            </w:pPr>
            <w:r w:rsidRPr="00A67D5F">
              <w:t>35 dólares</w:t>
            </w:r>
          </w:p>
        </w:tc>
      </w:tr>
    </w:tbl>
    <w:p w:rsidR="00FB3105" w:rsidRDefault="00B1749D" w:rsidP="00B1749D">
      <w:pPr>
        <w:pStyle w:val="Ttulo2"/>
      </w:pPr>
      <w:bookmarkStart w:id="73" w:name="_Toc486415584"/>
      <w:r>
        <w:t>Arduino</w:t>
      </w:r>
      <w:bookmarkEnd w:id="73"/>
    </w:p>
    <w:p w:rsidR="00B1749D" w:rsidRDefault="00FB3105" w:rsidP="00FB3105">
      <w:r>
        <w:t xml:space="preserve">Arduino nació en el año 2005 en el Instituto de Diseño Interactivo de </w:t>
      </w:r>
      <w:proofErr w:type="spellStart"/>
      <w:r>
        <w:t>Ivrea</w:t>
      </w:r>
      <w:proofErr w:type="spellEnd"/>
      <w:r>
        <w:t xml:space="preserve"> (Italia), centro académico donde los estudiantes se dedicaban a experimentar con la interacción entre humanos y diferentes dispositivos (muchos de ellos basados en microcontroladores) para conseguir generar espacios únicos, especialmente artísticos. Arduino apareció por la necesidad de contar con un dispositivo para utilizar en las aulas que fuera de bajo coste, que funcionase bajo cualquier sistema operativo y que contase con documentación adaptada a gente que quisiera empezar de cero. La idea original fue, pues, fabricar la placa para uso interno de la escuela </w:t>
      </w:r>
      <w:r>
        <w:fldChar w:fldCharType="begin" w:fldLock="1"/>
      </w:r>
      <w:r w:rsidR="003C0D9A">
        <w:instrText>ADDIN CSL_CITATION { "citationItems" : [ { "id" : "ITEM-1", "itemData" : { "ISBN" : "978-607-707648-3", "author" : [ { "dropping-particle" : "", "family" : "Torrente Artero", "given" : "\u00d3scar", "non-dropping-particle" : "", "parse-names" : false, "suffix" : "" } ], "id" : "ITEM-1", "issued" : { "date-parts" : [ [ "2013" ] ] }, "number-of-pages" : "588", "publisher" : "Alfaomega", "title" : "Arduino Curso pr\u00e1ctico de formaci\u00f3n", "type" : "book" }, "uris" : [ "http://www.mendeley.com/documents/?uuid=3f3643a8-5055-4ead-919f-370da47e75f2" ] } ], "mendeley" : { "formattedCitation" : "[14]", "plainTextFormattedCitation" : "[14]", "previouslyFormattedCitation" : "[14]" }, "properties" : {  }, "schema" : "https://github.com/citation-style-language/schema/raw/master/csl-citation.json" }</w:instrText>
      </w:r>
      <w:r>
        <w:fldChar w:fldCharType="separate"/>
      </w:r>
      <w:r w:rsidR="003C0D9A" w:rsidRPr="003C0D9A">
        <w:rPr>
          <w:noProof/>
        </w:rPr>
        <w:t>[14]</w:t>
      </w:r>
      <w:r>
        <w:fldChar w:fldCharType="end"/>
      </w:r>
      <w:r>
        <w:t xml:space="preserve">. </w:t>
      </w:r>
      <w:r w:rsidR="00B1749D">
        <w:t xml:space="preserve"> </w:t>
      </w:r>
    </w:p>
    <w:p w:rsidR="00FB3105" w:rsidRDefault="007A094C" w:rsidP="00FB3105">
      <w:r>
        <w:t>Arduino es u</w:t>
      </w:r>
      <w:r w:rsidR="00FB3105">
        <w:t xml:space="preserve">na placa de hardware libre que incorpora un microcontrolador programable y una serie de pines-hembra (los cuales están unidos a la patas del microcontrolador de E/S del microcontrolador) que permiten conectar allí de forma sencilla y cómoda diferentes sensores </w:t>
      </w:r>
      <w:r w:rsidR="008C49A1">
        <w:t xml:space="preserve">en la </w:t>
      </w:r>
      <w:r w:rsidR="008C49A1">
        <w:fldChar w:fldCharType="begin"/>
      </w:r>
      <w:r w:rsidR="008C49A1">
        <w:instrText xml:space="preserve"> REF _Ref484991801 \h </w:instrText>
      </w:r>
      <w:r w:rsidR="008C49A1">
        <w:fldChar w:fldCharType="separate"/>
      </w:r>
      <w:r w:rsidR="00277F5B">
        <w:t xml:space="preserve">Tabla </w:t>
      </w:r>
      <w:r w:rsidR="00277F5B">
        <w:rPr>
          <w:noProof/>
        </w:rPr>
        <w:t>2</w:t>
      </w:r>
      <w:r w:rsidR="00277F5B">
        <w:t>.</w:t>
      </w:r>
      <w:r w:rsidR="00277F5B">
        <w:rPr>
          <w:noProof/>
        </w:rPr>
        <w:t>5</w:t>
      </w:r>
      <w:r w:rsidR="008C49A1">
        <w:fldChar w:fldCharType="end"/>
      </w:r>
      <w:r w:rsidR="008C49A1">
        <w:t xml:space="preserve"> observamos las características de la placa Arduino UNO y en la </w:t>
      </w:r>
      <w:r w:rsidR="008C49A1">
        <w:fldChar w:fldCharType="begin"/>
      </w:r>
      <w:r w:rsidR="008C49A1">
        <w:instrText xml:space="preserve"> REF _Ref484990937 \h </w:instrText>
      </w:r>
      <w:r w:rsidR="008C49A1">
        <w:fldChar w:fldCharType="separate"/>
      </w:r>
      <w:r w:rsidR="00277F5B">
        <w:t xml:space="preserve">Figura </w:t>
      </w:r>
      <w:r w:rsidR="00277F5B">
        <w:rPr>
          <w:noProof/>
        </w:rPr>
        <w:t>2</w:t>
      </w:r>
      <w:r w:rsidR="00277F5B">
        <w:t>.</w:t>
      </w:r>
      <w:r w:rsidR="00277F5B">
        <w:rPr>
          <w:noProof/>
        </w:rPr>
        <w:t>9</w:t>
      </w:r>
      <w:r w:rsidR="008C49A1">
        <w:fldChar w:fldCharType="end"/>
      </w:r>
      <w:r w:rsidR="008C49A1">
        <w:t xml:space="preserve"> donde se encuentran ubicados los componentes.</w:t>
      </w:r>
    </w:p>
    <w:p w:rsidR="007A094C" w:rsidRDefault="007A094C" w:rsidP="007A094C">
      <w:pPr>
        <w:pStyle w:val="Descripcin"/>
        <w:keepNext/>
      </w:pPr>
      <w:bookmarkStart w:id="74" w:name="_Ref484991801"/>
      <w:bookmarkStart w:id="75" w:name="_Toc486415488"/>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2</w:t>
      </w:r>
      <w:r w:rsidR="00F07634">
        <w:rPr>
          <w:noProof/>
        </w:rPr>
        <w:fldChar w:fldCharType="end"/>
      </w:r>
      <w:r>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5</w:t>
      </w:r>
      <w:r w:rsidR="00F07634">
        <w:rPr>
          <w:noProof/>
        </w:rPr>
        <w:fldChar w:fldCharType="end"/>
      </w:r>
      <w:bookmarkEnd w:id="74"/>
      <w:r>
        <w:t xml:space="preserve"> Características de Arduino UNO.</w:t>
      </w:r>
      <w:bookmarkEnd w:id="75"/>
      <w:r>
        <w:t xml:space="preserve"> </w:t>
      </w:r>
    </w:p>
    <w:tbl>
      <w:tblPr>
        <w:tblStyle w:val="Tablaconcuadrcula"/>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245"/>
      </w:tblGrid>
      <w:tr w:rsidR="007A094C" w:rsidRPr="0063600A" w:rsidTr="003F3725">
        <w:trPr>
          <w:trHeight w:val="232"/>
        </w:trPr>
        <w:tc>
          <w:tcPr>
            <w:tcW w:w="3402" w:type="dxa"/>
            <w:tcBorders>
              <w:top w:val="single" w:sz="4" w:space="0" w:color="auto"/>
              <w:bottom w:val="single" w:sz="4" w:space="0" w:color="auto"/>
            </w:tcBorders>
          </w:tcPr>
          <w:p w:rsidR="007A094C" w:rsidRPr="00665468" w:rsidRDefault="007A094C" w:rsidP="003F3725">
            <w:pPr>
              <w:pStyle w:val="Sinespaciado"/>
              <w:rPr>
                <w:b/>
                <w:i/>
              </w:rPr>
            </w:pPr>
            <w:r w:rsidRPr="00665468">
              <w:rPr>
                <w:b/>
                <w:i/>
              </w:rPr>
              <w:t xml:space="preserve">Características </w:t>
            </w:r>
          </w:p>
        </w:tc>
        <w:tc>
          <w:tcPr>
            <w:tcW w:w="5245" w:type="dxa"/>
            <w:tcBorders>
              <w:top w:val="single" w:sz="4" w:space="0" w:color="auto"/>
              <w:bottom w:val="single" w:sz="4" w:space="0" w:color="auto"/>
            </w:tcBorders>
          </w:tcPr>
          <w:p w:rsidR="007A094C" w:rsidRPr="00665468" w:rsidRDefault="007A094C" w:rsidP="003F3725">
            <w:pPr>
              <w:pStyle w:val="Sinespaciado"/>
              <w:rPr>
                <w:b/>
                <w:i/>
              </w:rPr>
            </w:pPr>
            <w:r w:rsidRPr="00665468">
              <w:rPr>
                <w:b/>
                <w:i/>
              </w:rPr>
              <w:t>Descripción</w:t>
            </w:r>
          </w:p>
        </w:tc>
      </w:tr>
      <w:tr w:rsidR="007A094C" w:rsidRPr="0063600A" w:rsidTr="003F3725">
        <w:trPr>
          <w:trHeight w:val="232"/>
        </w:trPr>
        <w:tc>
          <w:tcPr>
            <w:tcW w:w="3402" w:type="dxa"/>
            <w:tcBorders>
              <w:top w:val="single" w:sz="4" w:space="0" w:color="auto"/>
            </w:tcBorders>
          </w:tcPr>
          <w:p w:rsidR="007A094C" w:rsidRPr="0063600A" w:rsidRDefault="008C49A1" w:rsidP="003F3725">
            <w:pPr>
              <w:pStyle w:val="Sinespaciado"/>
            </w:pPr>
            <w:r>
              <w:t xml:space="preserve">Microcontrolador </w:t>
            </w:r>
          </w:p>
        </w:tc>
        <w:tc>
          <w:tcPr>
            <w:tcW w:w="5245" w:type="dxa"/>
            <w:tcBorders>
              <w:top w:val="single" w:sz="4" w:space="0" w:color="auto"/>
            </w:tcBorders>
          </w:tcPr>
          <w:p w:rsidR="007A094C" w:rsidRPr="0063600A" w:rsidRDefault="007A094C" w:rsidP="003F3725">
            <w:pPr>
              <w:pStyle w:val="Sinespaciado"/>
              <w:rPr>
                <w:u w:val="single"/>
              </w:rPr>
            </w:pPr>
            <w:r w:rsidRPr="0063600A">
              <w:t>ATmega328P</w:t>
            </w:r>
          </w:p>
        </w:tc>
      </w:tr>
      <w:tr w:rsidR="007A094C" w:rsidRPr="0063600A" w:rsidTr="003F3725">
        <w:trPr>
          <w:trHeight w:val="208"/>
        </w:trPr>
        <w:tc>
          <w:tcPr>
            <w:tcW w:w="3402" w:type="dxa"/>
            <w:hideMark/>
          </w:tcPr>
          <w:p w:rsidR="007A094C" w:rsidRPr="0063600A" w:rsidRDefault="008C49A1" w:rsidP="003F3725">
            <w:pPr>
              <w:pStyle w:val="Sinespaciado"/>
            </w:pPr>
            <w:r>
              <w:t xml:space="preserve">Voltaje </w:t>
            </w:r>
          </w:p>
        </w:tc>
        <w:tc>
          <w:tcPr>
            <w:tcW w:w="5245" w:type="dxa"/>
            <w:hideMark/>
          </w:tcPr>
          <w:p w:rsidR="007A094C" w:rsidRPr="0063600A" w:rsidRDefault="007A094C" w:rsidP="003F3725">
            <w:pPr>
              <w:pStyle w:val="Sinespaciado"/>
            </w:pPr>
            <w:r w:rsidRPr="0063600A">
              <w:t>5V</w:t>
            </w:r>
          </w:p>
        </w:tc>
      </w:tr>
      <w:tr w:rsidR="007A094C" w:rsidRPr="000E1619" w:rsidTr="003F3725">
        <w:trPr>
          <w:trHeight w:val="258"/>
        </w:trPr>
        <w:tc>
          <w:tcPr>
            <w:tcW w:w="3402" w:type="dxa"/>
            <w:hideMark/>
          </w:tcPr>
          <w:p w:rsidR="007A094C" w:rsidRPr="0063600A" w:rsidRDefault="007A094C" w:rsidP="003F3725">
            <w:pPr>
              <w:pStyle w:val="Sinespaciado"/>
            </w:pPr>
            <w:r>
              <w:t>Entradas Digitales</w:t>
            </w:r>
          </w:p>
        </w:tc>
        <w:tc>
          <w:tcPr>
            <w:tcW w:w="5245" w:type="dxa"/>
            <w:hideMark/>
          </w:tcPr>
          <w:p w:rsidR="007A094C" w:rsidRPr="00F0466D" w:rsidRDefault="007A094C" w:rsidP="003F3725">
            <w:pPr>
              <w:pStyle w:val="Sinespaciado"/>
              <w:rPr>
                <w:lang w:val="en-US"/>
              </w:rPr>
            </w:pPr>
            <w:r w:rsidRPr="00F0466D">
              <w:rPr>
                <w:lang w:val="en-US"/>
              </w:rPr>
              <w:t>14 (of which 6 provide PWM output)</w:t>
            </w:r>
          </w:p>
        </w:tc>
      </w:tr>
      <w:tr w:rsidR="007A094C" w:rsidRPr="0063600A" w:rsidTr="003F3725">
        <w:trPr>
          <w:trHeight w:val="212"/>
        </w:trPr>
        <w:tc>
          <w:tcPr>
            <w:tcW w:w="3402" w:type="dxa"/>
            <w:hideMark/>
          </w:tcPr>
          <w:p w:rsidR="007A094C" w:rsidRPr="0063600A" w:rsidRDefault="007A094C" w:rsidP="003F3725">
            <w:pPr>
              <w:pStyle w:val="Sinespaciado"/>
            </w:pPr>
            <w:r w:rsidRPr="0063600A">
              <w:t xml:space="preserve">PWM Digital I/O </w:t>
            </w:r>
            <w:proofErr w:type="spellStart"/>
            <w:r w:rsidRPr="0063600A">
              <w:t>Pins</w:t>
            </w:r>
            <w:proofErr w:type="spellEnd"/>
          </w:p>
        </w:tc>
        <w:tc>
          <w:tcPr>
            <w:tcW w:w="5245" w:type="dxa"/>
            <w:hideMark/>
          </w:tcPr>
          <w:p w:rsidR="007A094C" w:rsidRPr="0063600A" w:rsidRDefault="007A094C" w:rsidP="003F3725">
            <w:pPr>
              <w:pStyle w:val="Sinespaciado"/>
            </w:pPr>
            <w:r w:rsidRPr="0063600A">
              <w:t>6</w:t>
            </w:r>
          </w:p>
        </w:tc>
      </w:tr>
      <w:tr w:rsidR="007A094C" w:rsidRPr="0063600A" w:rsidTr="003F3725">
        <w:trPr>
          <w:trHeight w:val="60"/>
        </w:trPr>
        <w:tc>
          <w:tcPr>
            <w:tcW w:w="3402" w:type="dxa"/>
            <w:hideMark/>
          </w:tcPr>
          <w:p w:rsidR="007A094C" w:rsidRPr="0063600A" w:rsidRDefault="007A094C" w:rsidP="003F3725">
            <w:pPr>
              <w:pStyle w:val="Sinespaciado"/>
            </w:pPr>
            <w:r>
              <w:t xml:space="preserve">Entradas análogas </w:t>
            </w:r>
          </w:p>
        </w:tc>
        <w:tc>
          <w:tcPr>
            <w:tcW w:w="5245" w:type="dxa"/>
            <w:hideMark/>
          </w:tcPr>
          <w:p w:rsidR="007A094C" w:rsidRPr="0063600A" w:rsidRDefault="007A094C" w:rsidP="003F3725">
            <w:pPr>
              <w:pStyle w:val="Sinespaciado"/>
            </w:pPr>
            <w:r w:rsidRPr="0063600A">
              <w:t>6</w:t>
            </w:r>
          </w:p>
        </w:tc>
      </w:tr>
      <w:tr w:rsidR="007A094C" w:rsidRPr="0063600A" w:rsidTr="003F3725">
        <w:trPr>
          <w:trHeight w:val="283"/>
        </w:trPr>
        <w:tc>
          <w:tcPr>
            <w:tcW w:w="3402" w:type="dxa"/>
            <w:hideMark/>
          </w:tcPr>
          <w:p w:rsidR="007A094C" w:rsidRPr="0063600A" w:rsidRDefault="007A094C" w:rsidP="003F3725">
            <w:pPr>
              <w:pStyle w:val="Sinespaciado"/>
            </w:pPr>
            <w:r w:rsidRPr="0063600A">
              <w:t>SRAM</w:t>
            </w:r>
          </w:p>
        </w:tc>
        <w:tc>
          <w:tcPr>
            <w:tcW w:w="5245" w:type="dxa"/>
            <w:hideMark/>
          </w:tcPr>
          <w:p w:rsidR="007A094C" w:rsidRPr="0063600A" w:rsidRDefault="007A094C" w:rsidP="003F3725">
            <w:pPr>
              <w:pStyle w:val="Sinespaciado"/>
            </w:pPr>
            <w:r w:rsidRPr="0063600A">
              <w:t>2 KB (ATmega328P)</w:t>
            </w:r>
          </w:p>
        </w:tc>
      </w:tr>
      <w:tr w:rsidR="007A094C" w:rsidRPr="0063600A" w:rsidTr="003F3725">
        <w:trPr>
          <w:trHeight w:val="141"/>
        </w:trPr>
        <w:tc>
          <w:tcPr>
            <w:tcW w:w="3402" w:type="dxa"/>
            <w:tcBorders>
              <w:bottom w:val="single" w:sz="4" w:space="0" w:color="auto"/>
            </w:tcBorders>
            <w:hideMark/>
          </w:tcPr>
          <w:p w:rsidR="007A094C" w:rsidRPr="0063600A" w:rsidRDefault="007A094C" w:rsidP="003F3725">
            <w:pPr>
              <w:pStyle w:val="Sinespaciado"/>
            </w:pPr>
            <w:r w:rsidRPr="0063600A">
              <w:t>EEPROM</w:t>
            </w:r>
          </w:p>
        </w:tc>
        <w:tc>
          <w:tcPr>
            <w:tcW w:w="5245" w:type="dxa"/>
            <w:tcBorders>
              <w:bottom w:val="single" w:sz="4" w:space="0" w:color="auto"/>
            </w:tcBorders>
            <w:hideMark/>
          </w:tcPr>
          <w:p w:rsidR="007A094C" w:rsidRPr="0063600A" w:rsidRDefault="007A094C" w:rsidP="003F3725">
            <w:pPr>
              <w:pStyle w:val="Sinespaciado"/>
            </w:pPr>
            <w:r w:rsidRPr="0063600A">
              <w:t>1 KB (ATmega328P)</w:t>
            </w:r>
          </w:p>
        </w:tc>
      </w:tr>
    </w:tbl>
    <w:p w:rsidR="003F3725" w:rsidRDefault="003F3725" w:rsidP="00BA3584">
      <w:pPr>
        <w:keepNext/>
        <w:jc w:val="center"/>
      </w:pPr>
    </w:p>
    <w:p w:rsidR="00BA3584" w:rsidRDefault="00BA3584" w:rsidP="00BA3584">
      <w:pPr>
        <w:keepNext/>
        <w:jc w:val="center"/>
      </w:pPr>
      <w:r>
        <w:rPr>
          <w:noProof/>
          <w:lang w:eastAsia="es-MX"/>
        </w:rPr>
        <w:drawing>
          <wp:inline distT="0" distB="0" distL="0" distR="0" wp14:anchorId="595AB885" wp14:editId="0865BEA8">
            <wp:extent cx="3338422" cy="21382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duino-UNO-pines.jpg"/>
                    <pic:cNvPicPr/>
                  </pic:nvPicPr>
                  <pic:blipFill rotWithShape="1">
                    <a:blip r:embed="rId27">
                      <a:extLst>
                        <a:ext uri="{28A0092B-C50C-407E-A947-70E740481C1C}">
                          <a14:useLocalDpi xmlns:a14="http://schemas.microsoft.com/office/drawing/2010/main" val="0"/>
                        </a:ext>
                      </a:extLst>
                    </a:blip>
                    <a:srcRect l="12469" r="9466"/>
                    <a:stretch/>
                  </pic:blipFill>
                  <pic:spPr bwMode="auto">
                    <a:xfrm>
                      <a:off x="0" y="0"/>
                      <a:ext cx="3364918" cy="2155190"/>
                    </a:xfrm>
                    <a:prstGeom prst="rect">
                      <a:avLst/>
                    </a:prstGeom>
                    <a:ln>
                      <a:noFill/>
                    </a:ln>
                    <a:extLst>
                      <a:ext uri="{53640926-AAD7-44D8-BBD7-CCE9431645EC}">
                        <a14:shadowObscured xmlns:a14="http://schemas.microsoft.com/office/drawing/2010/main"/>
                      </a:ext>
                    </a:extLst>
                  </pic:spPr>
                </pic:pic>
              </a:graphicData>
            </a:graphic>
          </wp:inline>
        </w:drawing>
      </w:r>
    </w:p>
    <w:p w:rsidR="00BA3584" w:rsidRDefault="00BA3584" w:rsidP="00BA3584">
      <w:pPr>
        <w:pStyle w:val="Descripcin"/>
        <w:jc w:val="center"/>
      </w:pPr>
      <w:bookmarkStart w:id="76" w:name="_Ref484990937"/>
      <w:bookmarkStart w:id="77" w:name="_Ref484990921"/>
      <w:bookmarkStart w:id="78" w:name="_Toc486415515"/>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9</w:t>
      </w:r>
      <w:r w:rsidR="00F07634">
        <w:rPr>
          <w:noProof/>
        </w:rPr>
        <w:fldChar w:fldCharType="end"/>
      </w:r>
      <w:bookmarkEnd w:id="76"/>
      <w:r>
        <w:t xml:space="preserve"> Arduino UNO</w:t>
      </w:r>
      <w:r w:rsidR="00D215E4">
        <w:t>.</w:t>
      </w:r>
      <w:bookmarkEnd w:id="77"/>
      <w:bookmarkEnd w:id="78"/>
    </w:p>
    <w:p w:rsidR="007E63AC" w:rsidRDefault="007E63AC" w:rsidP="007E63AC">
      <w:pPr>
        <w:pStyle w:val="Ttulo2"/>
      </w:pPr>
      <w:bookmarkStart w:id="79" w:name="_Toc486415585"/>
      <w:r>
        <w:t>Filtros Digitales</w:t>
      </w:r>
      <w:bookmarkEnd w:id="79"/>
    </w:p>
    <w:p w:rsidR="000468B1" w:rsidRDefault="000468B1" w:rsidP="000468B1">
      <w:r>
        <w:t>Los filtros son un componente básico de todo procesamiento de señal y sistemas de telecomunicaciones en aplicaciones como ecualización de canal, reducción de ruido, radar, procesamiento de audio, procesamiento de video, procesamiento de señal biomédica, y análisis de datos financieros y económicos. Las funciones primarias de un filtro son uno o más de los siguientes:</w:t>
      </w:r>
    </w:p>
    <w:p w:rsidR="000468B1" w:rsidRPr="000468B1" w:rsidRDefault="000468B1" w:rsidP="000468B1">
      <w:pPr>
        <w:pStyle w:val="Prrafodelista"/>
        <w:numPr>
          <w:ilvl w:val="0"/>
          <w:numId w:val="15"/>
        </w:numPr>
        <w:spacing w:after="160"/>
        <w:ind w:left="851"/>
      </w:pPr>
      <w:r w:rsidRPr="000468B1">
        <w:t>confinar una señal dentro de una banda de frecuencia prescrita o canal como en filtros pasa bajas, pasa altas o pasa bandas,</w:t>
      </w:r>
    </w:p>
    <w:p w:rsidR="000468B1" w:rsidRPr="000468B1" w:rsidRDefault="000468B1" w:rsidP="000468B1">
      <w:pPr>
        <w:pStyle w:val="Prrafodelista"/>
        <w:numPr>
          <w:ilvl w:val="0"/>
          <w:numId w:val="15"/>
        </w:numPr>
        <w:spacing w:after="160"/>
        <w:ind w:left="851"/>
      </w:pPr>
      <w:r w:rsidRPr="000468B1">
        <w:t>descomponer una señal dentro de dos o más señales sub-bandas para el procesamiento de la señal sub-banda,</w:t>
      </w:r>
    </w:p>
    <w:p w:rsidR="000468B1" w:rsidRPr="000468B1" w:rsidRDefault="000468B1" w:rsidP="000468B1">
      <w:pPr>
        <w:pStyle w:val="Prrafodelista"/>
        <w:numPr>
          <w:ilvl w:val="0"/>
          <w:numId w:val="15"/>
        </w:numPr>
        <w:spacing w:after="160"/>
        <w:ind w:left="851"/>
      </w:pPr>
      <w:r w:rsidRPr="000468B1">
        <w:t>modificar el espectro de frecuencia de una señal, y</w:t>
      </w:r>
    </w:p>
    <w:p w:rsidR="000468B1" w:rsidRPr="000468B1" w:rsidRDefault="000468B1" w:rsidP="000468B1">
      <w:pPr>
        <w:pStyle w:val="Prrafodelista"/>
        <w:numPr>
          <w:ilvl w:val="0"/>
          <w:numId w:val="15"/>
        </w:numPr>
        <w:spacing w:after="160"/>
        <w:ind w:left="851"/>
      </w:pPr>
      <w:r w:rsidRPr="000468B1">
        <w:t>modelar la relación entrada-salida de un sistema.</w:t>
      </w:r>
    </w:p>
    <w:p w:rsidR="000468B1" w:rsidRDefault="000468B1" w:rsidP="000468B1">
      <w:pPr>
        <w:ind w:left="45"/>
      </w:pPr>
      <w:r>
        <w:t xml:space="preserve">Existen cuatro tipos de filtros: pasa bajas, pasa altas, pasa banda y de eliminación de banda. En la figura se pueden observar las gráficas de la respuesta a la frecuencia de esos cuatro tipos de filtros </w:t>
      </w:r>
      <w:r>
        <w:fldChar w:fldCharType="begin" w:fldLock="1"/>
      </w:r>
      <w:r w:rsidR="003C0D9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"http://www.mendeley.com/documents/?uuid=9ee4136a-849d-4b48-8508-9366b8ac864f" ] } ], "mendeley" : { "formattedCitation" : "[15]", "plainTextFormattedCitation" : "[15]", "previouslyFormattedCitation" : "[15]" }, "properties" : {  }, "schema" : "https://github.com/citation-style-language/schema/raw/master/csl-citation.json" }</w:instrText>
      </w:r>
      <w:r>
        <w:fldChar w:fldCharType="separate"/>
      </w:r>
      <w:r w:rsidR="003C0D9A" w:rsidRPr="003C0D9A">
        <w:rPr>
          <w:noProof/>
        </w:rPr>
        <w:t>[15]</w:t>
      </w:r>
      <w:r>
        <w:fldChar w:fldCharType="end"/>
      </w:r>
      <w:r>
        <w:t>.</w:t>
      </w:r>
    </w:p>
    <w:p w:rsidR="000468B1" w:rsidRDefault="000468B1" w:rsidP="000468B1">
      <w:pPr>
        <w:pStyle w:val="Ttulo3"/>
      </w:pPr>
      <w:bookmarkStart w:id="80" w:name="_Toc486415586"/>
      <w:r>
        <w:t>Filtro Pasa Bandas</w:t>
      </w:r>
      <w:bookmarkEnd w:id="80"/>
    </w:p>
    <w:p w:rsidR="000468B1" w:rsidRDefault="00D70D78" w:rsidP="000468B1">
      <w:pPr>
        <w:ind w:left="45"/>
      </w:pPr>
      <w:r>
        <w:t xml:space="preserve">El </w:t>
      </w:r>
      <w:r w:rsidR="000468B1">
        <w:t xml:space="preserve">filtro pasa bandas sólo dejan pasar una banda de frecuencias mientras atenúan las demás frecuencias que están fuera de la banda. En la </w:t>
      </w:r>
      <w:r w:rsidR="000468B1">
        <w:fldChar w:fldCharType="begin"/>
      </w:r>
      <w:r w:rsidR="000468B1">
        <w:instrText xml:space="preserve"> REF _Ref483754361 \h </w:instrText>
      </w:r>
      <w:r w:rsidR="000468B1">
        <w:fldChar w:fldCharType="separate"/>
      </w:r>
      <w:r w:rsidR="00277F5B">
        <w:t xml:space="preserve">Figura </w:t>
      </w:r>
      <w:r w:rsidR="00277F5B">
        <w:rPr>
          <w:noProof/>
        </w:rPr>
        <w:t>2</w:t>
      </w:r>
      <w:r w:rsidR="00277F5B">
        <w:t>.</w:t>
      </w:r>
      <w:r w:rsidR="00277F5B">
        <w:rPr>
          <w:noProof/>
        </w:rPr>
        <w:t>10</w:t>
      </w:r>
      <w:r w:rsidR="000468B1">
        <w:fldChar w:fldCharType="end"/>
      </w:r>
      <w:r w:rsidR="000468B1">
        <w:t xml:space="preserve"> (c) se muestran las gráficas de respuesta a la frecuencia características de filtros pasa banda, la línea continua representa la gráfica ideal y las líneas punteadas, las curvas reales </w:t>
      </w:r>
      <w:r w:rsidR="000468B1">
        <w:fldChar w:fldCharType="begin" w:fldLock="1"/>
      </w:r>
      <w:r w:rsidR="003C0D9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"http://www.mendeley.com/documents/?uuid=9ee4136a-849d-4b48-8508-9366b8ac864f" ] } ], "mendeley" : { "formattedCitation" : "[15]", "plainTextFormattedCitation" : "[15]", "previouslyFormattedCitation" : "[15]" }, "properties" : {  }, "schema" : "https://github.com/citation-style-language/schema/raw/master/csl-citation.json" }</w:instrText>
      </w:r>
      <w:r w:rsidR="000468B1">
        <w:fldChar w:fldCharType="separate"/>
      </w:r>
      <w:r w:rsidR="003C0D9A" w:rsidRPr="003C0D9A">
        <w:rPr>
          <w:noProof/>
        </w:rPr>
        <w:t>[15]</w:t>
      </w:r>
      <w:r w:rsidR="000468B1">
        <w:fldChar w:fldCharType="end"/>
      </w:r>
      <w:r w:rsidR="000468B1">
        <w:t>.</w:t>
      </w:r>
    </w:p>
    <w:p w:rsidR="000468B1" w:rsidRDefault="000468B1" w:rsidP="000468B1">
      <w:pPr>
        <w:pStyle w:val="Ttulo3"/>
      </w:pPr>
      <w:bookmarkStart w:id="81" w:name="_Toc486415587"/>
      <w:r>
        <w:t>Filtro Pasa Bajas</w:t>
      </w:r>
      <w:bookmarkEnd w:id="81"/>
    </w:p>
    <w:p w:rsidR="000468B1" w:rsidRDefault="00D70D78" w:rsidP="000468B1">
      <w:pPr>
        <w:ind w:left="45"/>
      </w:pPr>
      <w:r>
        <w:t>El filtro pasa baja</w:t>
      </w:r>
      <w:r w:rsidR="000468B1">
        <w:t xml:space="preserve"> son el tipo de filtro que más se aplica, su voltaje de salida es constante </w:t>
      </w:r>
      <w:r w:rsidR="000468B1">
        <w:fldChar w:fldCharType="begin" w:fldLock="1"/>
      </w:r>
      <w:r w:rsidR="003C0D9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"http://www.mendeley.com/documents/?uuid=9ee4136a-849d-4b48-8508-9366b8ac864f" ] } ], "mendeley" : { "formattedCitation" : "[15]", "plainTextFormattedCitation" : "[15]", "previouslyFormattedCitation" : "[15]" }, "properties" : {  }, "schema" : "https://github.com/citation-style-language/schema/raw/master/csl-citation.json" }</w:instrText>
      </w:r>
      <w:r w:rsidR="000468B1">
        <w:fldChar w:fldCharType="separate"/>
      </w:r>
      <w:r w:rsidR="003C0D9A" w:rsidRPr="003C0D9A">
        <w:rPr>
          <w:noProof/>
        </w:rPr>
        <w:t>[15]</w:t>
      </w:r>
      <w:r w:rsidR="000468B1">
        <w:fldChar w:fldCharType="end"/>
      </w:r>
      <w:r w:rsidR="000468B1">
        <w:t xml:space="preserve">. La </w:t>
      </w:r>
      <w:r w:rsidR="000468B1">
        <w:fldChar w:fldCharType="begin"/>
      </w:r>
      <w:r w:rsidR="000468B1">
        <w:instrText xml:space="preserve"> REF _Ref483754361 \h </w:instrText>
      </w:r>
      <w:r w:rsidR="000468B1">
        <w:fldChar w:fldCharType="separate"/>
      </w:r>
      <w:r w:rsidR="00277F5B">
        <w:t xml:space="preserve">Figura </w:t>
      </w:r>
      <w:r w:rsidR="00277F5B">
        <w:rPr>
          <w:noProof/>
        </w:rPr>
        <w:t>2</w:t>
      </w:r>
      <w:r w:rsidR="00277F5B">
        <w:t>.</w:t>
      </w:r>
      <w:r w:rsidR="00277F5B">
        <w:rPr>
          <w:noProof/>
        </w:rPr>
        <w:t>10</w:t>
      </w:r>
      <w:r w:rsidR="000468B1">
        <w:fldChar w:fldCharType="end"/>
      </w:r>
      <w:r w:rsidR="000468B1">
        <w:t xml:space="preserve"> (a) es una gráfica de la magnitud del voltaje de salida de un filtro pasa bajas en función de la frecuencia. La línea continua corresponde a la gráfica de un filtro pasa bajas ideal; las líneas punteadas indican las curvas correspondientes a filtros pasa bajas reales. El rango de frecuencias transmitidas se conoce como pasa</w:t>
      </w:r>
      <w:r>
        <w:t xml:space="preserve"> </w:t>
      </w:r>
      <w:r w:rsidR="000468B1">
        <w:t xml:space="preserve">banda. El rango de frecuencias atenuadas se conoce como banda de rechazo </w:t>
      </w:r>
      <w:r w:rsidR="000468B1">
        <w:fldChar w:fldCharType="begin" w:fldLock="1"/>
      </w:r>
      <w:r w:rsidR="003C0D9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"http://www.mendeley.com/documents/?uuid=9ee4136a-849d-4b48-8508-9366b8ac864f" ] } ], "mendeley" : { "formattedCitation" : "[15]", "plainTextFormattedCitation" : "[15]", "previouslyFormattedCitation" : "[15]" }, "properties" : {  }, "schema" : "https://github.com/citation-style-language/schema/raw/master/csl-citation.json" }</w:instrText>
      </w:r>
      <w:r w:rsidR="000468B1">
        <w:fldChar w:fldCharType="separate"/>
      </w:r>
      <w:r w:rsidR="003C0D9A" w:rsidRPr="003C0D9A">
        <w:rPr>
          <w:noProof/>
        </w:rPr>
        <w:t>[15]</w:t>
      </w:r>
      <w:r w:rsidR="000468B1">
        <w:fldChar w:fldCharType="end"/>
      </w:r>
      <w:r w:rsidR="000468B1">
        <w:t>.</w:t>
      </w:r>
    </w:p>
    <w:p w:rsidR="000468B1" w:rsidRDefault="000468B1" w:rsidP="000468B1">
      <w:pPr>
        <w:pStyle w:val="Ttulo3"/>
      </w:pPr>
      <w:bookmarkStart w:id="82" w:name="_Toc486415588"/>
      <w:r>
        <w:t>Filtro Pasa Alta</w:t>
      </w:r>
      <w:bookmarkEnd w:id="82"/>
    </w:p>
    <w:p w:rsidR="000468B1" w:rsidRDefault="009D0BB5" w:rsidP="000468B1">
      <w:pPr>
        <w:ind w:left="45"/>
      </w:pPr>
      <w:r>
        <w:t>El filtro pasa alta</w:t>
      </w:r>
      <w:r w:rsidR="000468B1">
        <w:t xml:space="preserve"> tiene una banda de paso que atenúan el voltaje de salida de todas las frecuencias por encima de la frecuencia de corte y pasan con poca o ninguna atenuación </w:t>
      </w:r>
      <w:r w:rsidR="000468B1">
        <w:fldChar w:fldCharType="begin" w:fldLock="1"/>
      </w:r>
      <w:r w:rsidR="003C0D9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"http://www.mendeley.com/documents/?uuid=9ee4136a-849d-4b48-8508-9366b8ac864f" ] } ], "mendeley" : { "formattedCitation" : "[15]", "plainTextFormattedCitation" : "[15]", "previouslyFormattedCitation" : "[15]" }, "properties" : {  }, "schema" : "https://github.com/citation-style-language/schema/raw/master/csl-citation.json" }</w:instrText>
      </w:r>
      <w:r w:rsidR="000468B1">
        <w:fldChar w:fldCharType="separate"/>
      </w:r>
      <w:r w:rsidR="003C0D9A" w:rsidRPr="003C0D9A">
        <w:rPr>
          <w:noProof/>
        </w:rPr>
        <w:t>[15]</w:t>
      </w:r>
      <w:r w:rsidR="000468B1">
        <w:fldChar w:fldCharType="end"/>
      </w:r>
      <w:r w:rsidR="000468B1">
        <w:t xml:space="preserve">. Para frecuencias superiores a la frecuencia de corte, la magnitud del voltaje de salida es constante. En la </w:t>
      </w:r>
      <w:r w:rsidR="000468B1">
        <w:fldChar w:fldCharType="begin"/>
      </w:r>
      <w:r w:rsidR="000468B1">
        <w:instrText xml:space="preserve"> REF _Ref483754361 \h </w:instrText>
      </w:r>
      <w:r w:rsidR="000468B1">
        <w:fldChar w:fldCharType="separate"/>
      </w:r>
      <w:r w:rsidR="00277F5B">
        <w:t xml:space="preserve">Figura </w:t>
      </w:r>
      <w:r w:rsidR="00277F5B">
        <w:rPr>
          <w:noProof/>
        </w:rPr>
        <w:t>2</w:t>
      </w:r>
      <w:r w:rsidR="00277F5B">
        <w:t>.</w:t>
      </w:r>
      <w:r w:rsidR="00277F5B">
        <w:rPr>
          <w:noProof/>
        </w:rPr>
        <w:t>10</w:t>
      </w:r>
      <w:r w:rsidR="000468B1">
        <w:fldChar w:fldCharType="end"/>
      </w:r>
      <w:r w:rsidR="00480C4E">
        <w:t xml:space="preserve"> </w:t>
      </w:r>
      <w:r w:rsidR="000468B1">
        <w:t>(b) se aprecian las gráficas del filtro pasa altas ideal y real. La línea continua corresponde a la curva ideal, en tanto que las líneas punteadas muestra</w:t>
      </w:r>
      <w:r w:rsidR="00B1749D">
        <w:t>n</w:t>
      </w:r>
      <w:r w:rsidR="000468B1">
        <w:t xml:space="preserve"> la diferencia de los filtros pasa altas reales de la situación ideal.</w:t>
      </w:r>
    </w:p>
    <w:p w:rsidR="00480C4E" w:rsidRDefault="00480C4E" w:rsidP="00480C4E">
      <w:pPr>
        <w:pStyle w:val="Ttulo3"/>
        <w:ind w:left="0" w:firstLine="0"/>
      </w:pPr>
      <w:bookmarkStart w:id="83" w:name="_Toc486415589"/>
      <w:r>
        <w:t>Filtro de eliminación de banda</w:t>
      </w:r>
      <w:bookmarkEnd w:id="83"/>
    </w:p>
    <w:p w:rsidR="00480C4E" w:rsidRDefault="00480C4E" w:rsidP="00480C4E">
      <w:r>
        <w:t xml:space="preserve">Los filtros de eliminación de banda rechazan determinada banda de frecuencias, en tanto pasan todas las frecuencias que no pertenecen a la banda. En la </w:t>
      </w:r>
      <w:r>
        <w:fldChar w:fldCharType="begin"/>
      </w:r>
      <w:r>
        <w:instrText xml:space="preserve"> REF _Ref483754361 \h </w:instrText>
      </w:r>
      <w:r>
        <w:fldChar w:fldCharType="separate"/>
      </w:r>
      <w:r w:rsidR="00277F5B">
        <w:t xml:space="preserve">Figura </w:t>
      </w:r>
      <w:r w:rsidR="00277F5B">
        <w:rPr>
          <w:noProof/>
        </w:rPr>
        <w:t>2</w:t>
      </w:r>
      <w:r w:rsidR="00277F5B">
        <w:t>.</w:t>
      </w:r>
      <w:r w:rsidR="00277F5B">
        <w:rPr>
          <w:noProof/>
        </w:rPr>
        <w:t>10</w:t>
      </w:r>
      <w:r>
        <w:fldChar w:fldCharType="end"/>
      </w:r>
      <w:r>
        <w:t xml:space="preserve"> (d) se muestran las gráficas de respuesta a la frecuencia características de filtros pasa banda, la línea continua representa la gráfica ideal y las líneas punteadas, las curvas reales </w:t>
      </w:r>
      <w:r>
        <w:fldChar w:fldCharType="begin" w:fldLock="1"/>
      </w:r>
      <w:r w:rsidR="003C0D9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"http://www.mendeley.com/documents/?uuid=9ee4136a-849d-4b48-8508-9366b8ac864f" ] } ], "mendeley" : { "formattedCitation" : "[15]", "plainTextFormattedCitation" : "[15]", "previouslyFormattedCitation" : "[15]" }, "properties" : {  }, "schema" : "https://github.com/citation-style-language/schema/raw/master/csl-citation.json" }</w:instrText>
      </w:r>
      <w:r>
        <w:fldChar w:fldCharType="separate"/>
      </w:r>
      <w:r w:rsidR="003C0D9A" w:rsidRPr="003C0D9A">
        <w:rPr>
          <w:noProof/>
        </w:rPr>
        <w:t>[15]</w:t>
      </w:r>
      <w:r>
        <w:fldChar w:fldCharType="end"/>
      </w:r>
      <w:r>
        <w:t>.</w:t>
      </w:r>
    </w:p>
    <w:p w:rsidR="00480C4E" w:rsidRDefault="00480C4E" w:rsidP="000468B1">
      <w:pPr>
        <w:ind w:left="45"/>
      </w:pPr>
    </w:p>
    <w:p w:rsidR="000468B1" w:rsidRDefault="000468B1" w:rsidP="000468B1">
      <w:pPr>
        <w:keepNext/>
        <w:ind w:left="45"/>
        <w:jc w:val="center"/>
      </w:pPr>
      <w:r>
        <w:rPr>
          <w:noProof/>
          <w:lang w:eastAsia="es-MX"/>
        </w:rPr>
        <w:drawing>
          <wp:inline distT="0" distB="0" distL="0" distR="0" wp14:anchorId="424FDB91" wp14:editId="0CA72DC9">
            <wp:extent cx="5605145" cy="35801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145" cy="3580130"/>
                    </a:xfrm>
                    <a:prstGeom prst="rect">
                      <a:avLst/>
                    </a:prstGeom>
                    <a:noFill/>
                    <a:ln>
                      <a:noFill/>
                    </a:ln>
                  </pic:spPr>
                </pic:pic>
              </a:graphicData>
            </a:graphic>
          </wp:inline>
        </w:drawing>
      </w:r>
    </w:p>
    <w:p w:rsidR="000468B1" w:rsidRDefault="000468B1" w:rsidP="000468B1">
      <w:pPr>
        <w:pStyle w:val="Descripcin"/>
        <w:jc w:val="center"/>
      </w:pPr>
      <w:bookmarkStart w:id="84" w:name="_Ref483754361"/>
      <w:bookmarkStart w:id="85" w:name="_Ref483755639"/>
      <w:bookmarkStart w:id="86" w:name="_Toc486415516"/>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10</w:t>
      </w:r>
      <w:r w:rsidR="00F07634">
        <w:rPr>
          <w:noProof/>
        </w:rPr>
        <w:fldChar w:fldCharType="end"/>
      </w:r>
      <w:bookmarkEnd w:id="84"/>
      <w:r w:rsidRPr="000468B1">
        <w:t xml:space="preserve"> </w:t>
      </w:r>
      <w:r>
        <w:t xml:space="preserve">Respuesta a la frecuencia de cuatro tipos de filtros </w:t>
      </w:r>
      <w:r>
        <w:fldChar w:fldCharType="begin" w:fldLock="1"/>
      </w:r>
      <w:r w:rsidR="003C0D9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"http://www.mendeley.com/documents/?uuid=9ee4136a-849d-4b48-8508-9366b8ac864f" ] } ], "mendeley" : { "formattedCitation" : "[15]", "plainTextFormattedCitation" : "[15]", "previouslyFormattedCitation" : "[15]" }, "properties" : {  }, "schema" : "https://github.com/citation-style-language/schema/raw/master/csl-citation.json" }</w:instrText>
      </w:r>
      <w:r>
        <w:fldChar w:fldCharType="separate"/>
      </w:r>
      <w:r w:rsidR="003C0D9A" w:rsidRPr="003C0D9A">
        <w:rPr>
          <w:i w:val="0"/>
          <w:noProof/>
        </w:rPr>
        <w:t>[15]</w:t>
      </w:r>
      <w:r>
        <w:fldChar w:fldCharType="end"/>
      </w:r>
      <w:r>
        <w:t>.</w:t>
      </w:r>
      <w:bookmarkEnd w:id="85"/>
      <w:bookmarkEnd w:id="86"/>
    </w:p>
    <w:p w:rsidR="000468B1" w:rsidRDefault="000468B1" w:rsidP="000468B1">
      <w:pPr>
        <w:ind w:left="45"/>
      </w:pPr>
    </w:p>
    <w:p w:rsidR="00480C4E" w:rsidRDefault="00480C4E" w:rsidP="00480C4E">
      <w:pPr>
        <w:pStyle w:val="Ttulo3"/>
      </w:pPr>
      <w:bookmarkStart w:id="87" w:name="_Toc486415590"/>
      <w:r>
        <w:t>Filtro FIR</w:t>
      </w:r>
      <w:bookmarkEnd w:id="87"/>
    </w:p>
    <w:p w:rsidR="000468B1" w:rsidRDefault="00480C4E" w:rsidP="00480C4E">
      <w:r>
        <w:t>Los filtros FIR (</w:t>
      </w:r>
      <w:proofErr w:type="spellStart"/>
      <w:r>
        <w:t>Finite</w:t>
      </w:r>
      <w:proofErr w:type="spellEnd"/>
      <w:r>
        <w:t xml:space="preserve"> impulse response) tienen solo un número finito de términos en su respuesta al impulso. Estos filtros tienen un número de ventajas sobre los filtros del tipo IIR. Un filtro FIR siempre es estable, realizable, y provee una respuesta de fase lineal bajo condiciones específicas. Estas características hacen a los filtros FIR atractivos para muchos diseñadores de filtros. Sin embargo, la mayor desventaja de los filtros FIR es que el número de coeficientes necesarios para implementar un filtro en específico es frecuentemente mucho más grande que para diseños IIR [9].</w:t>
      </w:r>
    </w:p>
    <w:p w:rsidR="00480C4E" w:rsidRDefault="00480C4E" w:rsidP="00480C4E">
      <w:pPr>
        <w:pStyle w:val="Ttulo3"/>
        <w:ind w:left="0" w:firstLine="0"/>
      </w:pPr>
      <w:bookmarkStart w:id="88" w:name="_Toc486415591"/>
      <w:r>
        <w:t>Filtro IIR</w:t>
      </w:r>
      <w:bookmarkEnd w:id="88"/>
    </w:p>
    <w:p w:rsidR="00480C4E" w:rsidRDefault="00480C4E" w:rsidP="00480C4E">
      <w:r>
        <w:t xml:space="preserve">El filtro digital IIR tiene una curva de ganancia que aproxima las características de filtro de un filtro analógico correspondiente. Una de las mejores maneras de obtener las aproximaciones de un filtro digital a filtros analógicos es desarrollar una fórmula matemática que muestre como convertir de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la descripción matemática del filtro analógico usando transformadas de Laplace, a </w:t>
      </w:r>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K</m:t>
        </m:r>
      </m:oMath>
      <w:r>
        <w:t>, la descripción del filtro digital. De esta manera, se puede obtener la codificación de un filtro IIR correspondiente.</w:t>
      </w:r>
      <w:r>
        <w:tab/>
      </w:r>
    </w:p>
    <w:p w:rsidR="00480C4E" w:rsidRDefault="00480C4E" w:rsidP="00480C4E">
      <w:r>
        <w:t xml:space="preserve">Los filtros IIR aproximan la ganancia y fase de respuesta de filtros analógicos. Estos filtros son usados principalmente donde filtros analógicos son implementados. Sin embargo, la implementación en un procesador permite mucha más flexibilidad, elimina la degradación y produce una precisión especifica basada en el número de bits usados, así como una prefecta reproducibilidad de filtro. Algunas de las áreas de aplicación de estos filtros son en mejoramiento de sonidos y música, telecomunicaciones, procesamiento de imágenes y video, instrumentación biomédica, y procesamiento de radares y sonares </w:t>
      </w:r>
      <w:r>
        <w:fldChar w:fldCharType="begin" w:fldLock="1"/>
      </w:r>
      <w:r w:rsidR="003C0D9A">
        <w:instrText>ADDIN CSL_CITATION { "citationItems" : [ { "id" : "ITEM-1", "itemData" : { "DOI" : "0766815315", "author" : [ { "dropping-particle" : "", "family" : "White", "given" : "Steve", "non-dropping-particle" : "", "parse-names" : false, "suffix" : "" } ], "edition" : "1st Editio", "id" : "ITEM-1", "issued" : { "date-parts" : [ [ "2000" ] ] }, "number-of-pages" : "2056", "publisher" : "Delmar Cengage Learning", "title" : "Digital Signal Processing: A Filtering Approach", "type" : "book" }, "uris" : [ "http://www.mendeley.com/documents/?uuid=5cb3d58b-3f6d-4db2-a984-2989741b7e65" ] } ], "mendeley" : { "formattedCitation" : "[16]", "plainTextFormattedCitation" : "[16]", "previouslyFormattedCitation" : "[16]" }, "properties" : {  }, "schema" : "https://github.com/citation-style-language/schema/raw/master/csl-citation.json" }</w:instrText>
      </w:r>
      <w:r>
        <w:fldChar w:fldCharType="separate"/>
      </w:r>
      <w:r w:rsidR="003C0D9A" w:rsidRPr="003C0D9A">
        <w:rPr>
          <w:noProof/>
        </w:rPr>
        <w:t>[16]</w:t>
      </w:r>
      <w:r>
        <w:fldChar w:fldCharType="end"/>
      </w:r>
      <w:r>
        <w:t>.</w:t>
      </w:r>
    </w:p>
    <w:p w:rsidR="007E63AC" w:rsidRDefault="007E63AC" w:rsidP="007E63AC">
      <w:pPr>
        <w:pStyle w:val="Ttulo2"/>
      </w:pPr>
      <w:bookmarkStart w:id="89" w:name="_Toc486415592"/>
      <w:r>
        <w:t>Transformada Rápida de Fourier</w:t>
      </w:r>
      <w:bookmarkEnd w:id="89"/>
    </w:p>
    <w:p w:rsidR="000468B1" w:rsidRDefault="000468B1" w:rsidP="000468B1">
      <w:pPr>
        <w:ind w:left="45"/>
      </w:pPr>
      <w:r>
        <w:t>La popularidad de la FFT (transformada rápida de Fourier, por sus siglas en inglés) es evidenciada por la amplia variedad de áreas de aplicación. Además de radares convencionales, comunicaciones, sonares y procesamiento de señales del habla; campos actuales del uso de la FFT incluyen la ingeniería biomédica, imágenes, análisis de los datos del mercado de valores, espectroscopia, análisis metalúrgico, análisis de sistemas no lineales, análisis mecánico, análisis geofísico, simulación, síntesis de la música e instrumentación.</w:t>
      </w:r>
    </w:p>
    <w:p w:rsidR="000468B1" w:rsidRDefault="000468B1" w:rsidP="000468B1">
      <w:pPr>
        <w:ind w:left="45"/>
      </w:pPr>
      <w:r>
        <w:t xml:space="preserve">La esencia de la Transformada de Fourier de una forma de onda es descomponer o separar la forma de onda en una suma de senos de diferentes frecuencias. Si estas ondas sinusoidales suman la forma de onda original entonces se ha determinado la transformada de Fourier de la forma de onda original. La representación gráfica de la transformada de Fourier es un diagrama que muestra la amplitud y frecuencia de cada </w:t>
      </w:r>
      <w:r w:rsidR="00C06190">
        <w:t>una</w:t>
      </w:r>
      <w:r>
        <w:t xml:space="preserve"> de las ondas sinusoidales determinadas.</w:t>
      </w:r>
    </w:p>
    <w:p w:rsidR="000468B1" w:rsidRPr="000468B1" w:rsidRDefault="000468B1" w:rsidP="00B424D0">
      <w:pPr>
        <w:ind w:left="45"/>
      </w:pPr>
      <w:r>
        <w:t>Debido a su amplio margen de aplicación, el análisis de la transformada de Fourier se extendió a la computadora digital. Esto dio origen a Transformada discreta de Fourier como un método para el análisis de la transformada de Fourier en las computadoras digitales, sin embargo, se encontró que este método se veía muy limitado debido a que requería tiempos de cómputo excesivamente altos. Esto llevó a la necesidad de técnicas para reducir el tiempo de cómputo de la Transformada</w:t>
      </w:r>
      <w:r w:rsidR="005D321E">
        <w:t xml:space="preserve"> discreta de Fourier. En 1965, </w:t>
      </w:r>
      <w:r>
        <w:t xml:space="preserve">Cooley y Tukey publicaron su algoritmo matemático el cual ha sido conocido como “la transformada rápida de Fourier”. La transformada rápida de Fourier (FFT) es un algoritmo computacional que reduce el tiempo de cómputo de la transformada discreta de Fourier, de esta forma, La FFT ha revolucionado el uso de la transformada discreta de Fourier </w:t>
      </w:r>
      <w:r>
        <w:fldChar w:fldCharType="begin" w:fldLock="1"/>
      </w:r>
      <w:r w:rsidR="003C0D9A">
        <w:instrText>ADDIN CSL_CITATION { "citationItems" : [ { "id" : "ITEM-1", "itemData" : { "ISBN" : "0133075052", "author" : [ { "dropping-particle" : "", "family" : "Brigham", "given" : "E.", "non-dropping-particle" : "", "parse-names" : false, "suffix" : "" } ], "id" : "ITEM-1", "issued" : { "date-parts" : [ [ "1998" ] ] }, "publisher" : "Prentice Hall", "title" : "Fast Fourier Transform and Its Applications", "type" : "book" }, "uris" : [ "http://www.mendeley.com/documents/?uuid=e8bb4df6-a053-47b9-8057-0a2de29da44c" ] } ], "mendeley" : { "formattedCitation" : "[17]", "plainTextFormattedCitation" : "[17]", "previouslyFormattedCitation" : "[17]" }, "properties" : {  }, "schema" : "https://github.com/citation-style-language/schema/raw/master/csl-citation.json" }</w:instrText>
      </w:r>
      <w:r>
        <w:fldChar w:fldCharType="separate"/>
      </w:r>
      <w:r w:rsidR="003C0D9A" w:rsidRPr="003C0D9A">
        <w:rPr>
          <w:noProof/>
        </w:rPr>
        <w:t>[17]</w:t>
      </w:r>
      <w:r>
        <w:fldChar w:fldCharType="end"/>
      </w:r>
      <w:r w:rsidR="00B424D0">
        <w:t>.</w:t>
      </w:r>
    </w:p>
    <w:p w:rsidR="007E63AC" w:rsidRDefault="007E63AC" w:rsidP="007E63AC">
      <w:pPr>
        <w:pStyle w:val="Ttulo2"/>
      </w:pPr>
      <w:bookmarkStart w:id="90" w:name="_Toc486415593"/>
      <w:r>
        <w:t>Algoritmos de clasificación</w:t>
      </w:r>
      <w:bookmarkEnd w:id="90"/>
    </w:p>
    <w:p w:rsidR="00480C4E" w:rsidRPr="00480C4E" w:rsidRDefault="00B424D0" w:rsidP="00F308DE">
      <w:r>
        <w:t>Los algoritmos de clasificación consisten en</w:t>
      </w:r>
      <w:r w:rsidR="00F308DE">
        <w:t xml:space="preserve"> organizar a los objetos en grupos o clases, de acuerdo a un conjunto de características tales como su tamaño, peso, color, etc. El concepto de clasificación envuelve el aprendizaje de semejanzas y diferencias de patrones que son abstracciones de instancias de objetos en una población de objetos no idénticos</w:t>
      </w:r>
      <w:r>
        <w:t>. Existen dos tipos de algoritmos de clasificación: supervisados y no supervisados.</w:t>
      </w:r>
    </w:p>
    <w:p w:rsidR="007E63AC" w:rsidRDefault="007E63AC" w:rsidP="007E63AC">
      <w:pPr>
        <w:pStyle w:val="Ttulo3"/>
      </w:pPr>
      <w:bookmarkStart w:id="91" w:name="_Toc486415594"/>
      <w:r>
        <w:t>Algoritmos Supervisados</w:t>
      </w:r>
      <w:bookmarkEnd w:id="91"/>
    </w:p>
    <w:p w:rsidR="00936434" w:rsidRDefault="00936434" w:rsidP="00936434">
      <w:r>
        <w:t>U</w:t>
      </w:r>
      <w:r w:rsidRPr="00A56023">
        <w:t>n problema de clasificación se denomina supervisado cuando existe un conocimiento previo sobre las clases o categorías en que es posible clasificar a los objetos o patrones en estudio y además cada una de dichas clases contiene por lo menos un patrón previamente clasificado en ellas.</w:t>
      </w:r>
      <w:r>
        <w:t xml:space="preserve"> </w:t>
      </w:r>
    </w:p>
    <w:p w:rsidR="00936434" w:rsidRPr="00936434" w:rsidRDefault="00936434" w:rsidP="00936434">
      <w:r>
        <w:t xml:space="preserve">Es decir, un problema de clasificación es supervisado cuando se dispone de una muestra de patrones previamente clasificados en cada una de las categorías a considerar. A dicha muestra se le llama </w:t>
      </w:r>
      <w:r w:rsidRPr="00A56023">
        <w:t>Muestra de entrenamiento, Muestra de supervisión o Información de aprendizaje</w:t>
      </w:r>
      <w:r>
        <w:t xml:space="preserve"> </w:t>
      </w:r>
      <w:r>
        <w:fldChar w:fldCharType="begin" w:fldLock="1"/>
      </w:r>
      <w:r w:rsidR="003C0D9A">
        <w:instrText>ADDIN CSL_CITATION { "citationItems" : [ { "id" : "ITEM-1", "itemData" : { "author" : [ { "dropping-particle" : "", "family" : "Godoy-Calder\u00f3n", "given" : "Salvador", "non-dropping-particle" : "", "parse-names" : false, "suffix" : "" } ], "id" : "ITEM-1", "issued" : { "date-parts" : [ [ "2006" ] ] }, "title" : "Evaluaci\u00f3n de algoritmos de clasificaci\u00f3n basada en el modelo estructural de cubrimientos", "type" : "article-journal" }, "uris" : [ "http://www.mendeley.com/documents/?uuid=9761bafe-0bc5-4b29-a308-fee060291e06" ] } ], "mendeley" : { "formattedCitation" : "[18]", "plainTextFormattedCitation" : "[18]", "previouslyFormattedCitation" : "[18]" }, "properties" : {  }, "schema" : "https://github.com/citation-style-language/schema/raw/master/csl-citation.json" }</w:instrText>
      </w:r>
      <w:r>
        <w:fldChar w:fldCharType="separate"/>
      </w:r>
      <w:r w:rsidR="003C0D9A" w:rsidRPr="003C0D9A">
        <w:rPr>
          <w:noProof/>
        </w:rPr>
        <w:t>[18]</w:t>
      </w:r>
      <w:r>
        <w:fldChar w:fldCharType="end"/>
      </w:r>
      <w:r w:rsidRPr="00A56023">
        <w:t>.</w:t>
      </w:r>
    </w:p>
    <w:p w:rsidR="007E63AC" w:rsidRDefault="007E63AC" w:rsidP="007E63AC">
      <w:pPr>
        <w:pStyle w:val="Ttulo3"/>
      </w:pPr>
      <w:bookmarkStart w:id="92" w:name="_Toc486415595"/>
      <w:r>
        <w:t>Algoritmos No</w:t>
      </w:r>
      <w:r w:rsidR="00552E9E">
        <w:t xml:space="preserve"> S</w:t>
      </w:r>
      <w:r>
        <w:t>upervisados</w:t>
      </w:r>
      <w:bookmarkEnd w:id="92"/>
    </w:p>
    <w:p w:rsidR="00936434" w:rsidRPr="00936434" w:rsidRDefault="00936434" w:rsidP="00936434">
      <w:r>
        <w:t>U</w:t>
      </w:r>
      <w:r w:rsidRPr="00936434">
        <w:t xml:space="preserve">n problema de clasificación se considera no-supervisado cuando no existe </w:t>
      </w:r>
      <w:r w:rsidR="006616C6">
        <w:t>un</w:t>
      </w:r>
      <w:r w:rsidRPr="00936434">
        <w:t xml:space="preserve"> conocimiento previo. En ese caso el problema parte de un universo de patrones, sin estructura y sobre el que se debe realizar una clasificación, pero el número y naturaleza de las clases a construir forman parte de las definiciones iniciales necesarias para resolver el problema. En ambos tipos de problemas resulta indispensable contar con un criterio bien definido y estandarizado para realizar comparaciones entre patrones y medir su semejanza. A la expresión formal de dicho criterio se le llama Función de analogía entre patrones</w:t>
      </w:r>
      <w:r>
        <w:t xml:space="preserve"> </w:t>
      </w:r>
      <w:r>
        <w:fldChar w:fldCharType="begin" w:fldLock="1"/>
      </w:r>
      <w:r w:rsidR="003C0D9A">
        <w:instrText>ADDIN CSL_CITATION { "citationItems" : [ { "id" : "ITEM-1", "itemData" : { "author" : [ { "dropping-particle" : "", "family" : "Godoy-Calder\u00f3n", "given" : "Salvador", "non-dropping-particle" : "", "parse-names" : false, "suffix" : "" } ], "id" : "ITEM-1", "issued" : { "date-parts" : [ [ "2006" ] ] }, "title" : "Evaluaci\u00f3n de algoritmos de clasificaci\u00f3n basada en el modelo estructural de cubrimientos", "type" : "article-journal" }, "uris" : [ "http://www.mendeley.com/documents/?uuid=9761bafe-0bc5-4b29-a308-fee060291e06" ] } ], "mendeley" : { "formattedCitation" : "[18]", "plainTextFormattedCitation" : "[18]", "previouslyFormattedCitation" : "[18]" }, "properties" : {  }, "schema" : "https://github.com/citation-style-language/schema/raw/master/csl-citation.json" }</w:instrText>
      </w:r>
      <w:r>
        <w:fldChar w:fldCharType="separate"/>
      </w:r>
      <w:r w:rsidR="003C0D9A" w:rsidRPr="003C0D9A">
        <w:rPr>
          <w:noProof/>
        </w:rPr>
        <w:t>[18]</w:t>
      </w:r>
      <w:r>
        <w:fldChar w:fldCharType="end"/>
      </w:r>
      <w:r w:rsidRPr="00936434">
        <w:t>.</w:t>
      </w:r>
    </w:p>
    <w:p w:rsidR="007E63AC" w:rsidRDefault="000B359A" w:rsidP="007E63AC">
      <w:pPr>
        <w:pStyle w:val="Ttulo3"/>
      </w:pPr>
      <w:bookmarkStart w:id="93" w:name="_Toc486415596"/>
      <w:proofErr w:type="spellStart"/>
      <w:r>
        <w:t>Na</w:t>
      </w:r>
      <w:r w:rsidR="00475044">
        <w:t>ï</w:t>
      </w:r>
      <w:r>
        <w:t>v</w:t>
      </w:r>
      <w:r w:rsidR="007E63AC">
        <w:t>e</w:t>
      </w:r>
      <w:proofErr w:type="spellEnd"/>
      <w:r w:rsidR="007E63AC">
        <w:t xml:space="preserve"> Bayes</w:t>
      </w:r>
      <w:bookmarkEnd w:id="93"/>
    </w:p>
    <w:p w:rsidR="002807B4" w:rsidRDefault="002807B4" w:rsidP="002807B4">
      <w:r w:rsidRPr="002807B4">
        <w:t xml:space="preserve">Métodos de </w:t>
      </w:r>
      <w:proofErr w:type="spellStart"/>
      <w:r w:rsidR="009222D0">
        <w:t>Na</w:t>
      </w:r>
      <w:r w:rsidR="00475044">
        <w:t>ï</w:t>
      </w:r>
      <w:r w:rsidR="009222D0">
        <w:t>ve</w:t>
      </w:r>
      <w:proofErr w:type="spellEnd"/>
      <w:r w:rsidR="009222D0">
        <w:t xml:space="preserve"> </w:t>
      </w:r>
      <w:r w:rsidRPr="002807B4">
        <w:t xml:space="preserve">Bayes son un conjunto de algoritmos de aprendizaje supervisado </w:t>
      </w:r>
      <w:r w:rsidR="003B3B40">
        <w:t>con</w:t>
      </w:r>
      <w:r w:rsidRPr="002807B4">
        <w:t xml:space="preserve"> base a la aplicación de te</w:t>
      </w:r>
      <w:r w:rsidR="009222D0">
        <w:t>orema de Bayes con el supuesto “</w:t>
      </w:r>
      <w:proofErr w:type="spellStart"/>
      <w:r w:rsidR="009222D0">
        <w:t>Na</w:t>
      </w:r>
      <w:r w:rsidR="00475044">
        <w:t>ï</w:t>
      </w:r>
      <w:r w:rsidR="009222D0">
        <w:t>ve</w:t>
      </w:r>
      <w:proofErr w:type="spellEnd"/>
      <w:r w:rsidR="009222D0">
        <w:t>”</w:t>
      </w:r>
      <w:r w:rsidRPr="002807B4">
        <w:t xml:space="preserve"> de independencia entre cada par de características.</w:t>
      </w:r>
    </w:p>
    <w:p w:rsidR="000B359A" w:rsidRDefault="000B359A" w:rsidP="000B359A">
      <w:r>
        <w:t xml:space="preserve">Sea </w:t>
      </w:r>
      <m:oMath>
        <m:r>
          <w:rPr>
            <w:rFonts w:ascii="Cambria Math" w:hAnsi="Cambria Math"/>
          </w:rPr>
          <m:t>x</m:t>
        </m:r>
      </m:oMath>
      <w:r>
        <w:t xml:space="preserve"> un ejemplo que puede ser clasificado dentro de </w:t>
      </w:r>
      <m:oMath>
        <m:r>
          <w:rPr>
            <w:rFonts w:ascii="Cambria Math" w:hAnsi="Cambria Math"/>
          </w:rPr>
          <m:t>v</m:t>
        </m:r>
      </m:oMath>
      <w:r>
        <w:t xml:space="preserve"> categorías, y sea </w:t>
      </w:r>
      <m:oMath>
        <m:r>
          <w:rPr>
            <w:rFonts w:ascii="Cambria Math" w:hAnsi="Cambria Math"/>
          </w:rPr>
          <m:t xml:space="preserve">x </m:t>
        </m:r>
      </m:oMath>
      <w:r>
        <w:t xml:space="preserve">descrito por </w:t>
      </w:r>
      <m:oMath>
        <m:r>
          <w:rPr>
            <w:rFonts w:ascii="Cambria Math" w:hAnsi="Cambria Math"/>
          </w:rPr>
          <m:t>n</m:t>
        </m:r>
      </m:oMath>
      <w:r>
        <w:t xml:space="preserve"> características: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t xml:space="preserve">, el clasificador de Naive Bayes busca encontrar la hipótesis más probable que describa al ejemplo </w:t>
      </w:r>
      <m:oMath>
        <m:r>
          <w:rPr>
            <w:rFonts w:ascii="Cambria Math" w:hAnsi="Cambria Math"/>
          </w:rPr>
          <m:t>x</m:t>
        </m:r>
      </m:oMath>
      <w:r>
        <w:t>, a partir de la siguiente formula probabilística</w:t>
      </w:r>
      <w:r w:rsidR="00575AA3">
        <w:t>.</w:t>
      </w:r>
    </w:p>
    <w:p w:rsidR="000B359A" w:rsidRPr="00575AA3" w:rsidRDefault="00435561" w:rsidP="00575AA3">
      <w:pPr>
        <w:jc w:val="center"/>
        <w:rPr>
          <w:rFonts w:eastAsiaTheme="minorEastAsia"/>
        </w:rPr>
      </w:pPr>
      <m:oMath>
        <m:sSub>
          <m:sSubPr>
            <m:ctrlPr>
              <w:rPr>
                <w:rFonts w:ascii="Cambria Math" w:hAnsi="Cambria Math"/>
                <w:i/>
              </w:rPr>
            </m:ctrlPr>
          </m:sSubPr>
          <m:e>
            <m:r>
              <w:rPr>
                <w:rFonts w:ascii="Cambria Math" w:hAnsi="Cambria Math"/>
              </w:rPr>
              <m:t xml:space="preserve">                                               V</m:t>
            </m:r>
          </m:e>
          <m:sub>
            <m:r>
              <w:rPr>
                <w:rFonts w:ascii="Cambria Math" w:hAnsi="Cambria Math"/>
              </w:rPr>
              <m:t>nj</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(vj)</m:t>
                        </m:r>
                      </m:sub>
                    </m:sSub>
                    <m:r>
                      <m:rPr>
                        <m:sty m:val="p"/>
                      </m:rPr>
                      <w:rPr>
                        <w:rFonts w:ascii="Cambria Math" w:hAnsi="Cambria Math"/>
                      </w:rPr>
                      <m:t xml:space="preserve">Π </m:t>
                    </m:r>
                    <m:sSub>
                      <m:sSubPr>
                        <m:ctrlPr>
                          <w:rPr>
                            <w:rFonts w:ascii="Cambria Math" w:hAnsi="Cambria Math"/>
                          </w:rPr>
                        </m:ctrlPr>
                      </m:sSubPr>
                      <m:e>
                        <m:r>
                          <w:rPr>
                            <w:rFonts w:ascii="Cambria Math" w:hAnsi="Cambria Math"/>
                          </w:rPr>
                          <m:t>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e>
                </m:d>
              </m:e>
            </m:func>
          </m:e>
        </m:func>
      </m:oMath>
      <w:r w:rsidR="00575AA3">
        <w:rPr>
          <w:rFonts w:eastAsiaTheme="minorEastAsia"/>
        </w:rPr>
        <w:t xml:space="preserve">                                                       (1)</w:t>
      </w:r>
    </w:p>
    <w:p w:rsidR="00575AA3" w:rsidRDefault="003B3B40" w:rsidP="000B359A">
      <w:r w:rsidRPr="003B3B40">
        <w:t xml:space="preserve">En (1) </w:t>
      </w:r>
      <m:oMath>
        <m:sSub>
          <m:sSubPr>
            <m:ctrlPr>
              <w:rPr>
                <w:rFonts w:ascii="Cambria Math" w:hAnsi="Cambria Math"/>
                <w:i/>
              </w:rPr>
            </m:ctrlPr>
          </m:sSubPr>
          <m:e>
            <m:r>
              <w:rPr>
                <w:rFonts w:ascii="Cambria Math" w:hAnsi="Cambria Math"/>
              </w:rPr>
              <m:t xml:space="preserve"> v</m:t>
            </m:r>
          </m:e>
          <m:sub>
            <m:r>
              <w:rPr>
                <w:rFonts w:ascii="Cambria Math" w:hAnsi="Cambria Math"/>
              </w:rPr>
              <m:t>nj</m:t>
            </m:r>
          </m:sub>
        </m:sSub>
      </m:oMath>
      <w:r w:rsidRPr="003B3B40">
        <w:t xml:space="preserve"> es la probabilidad de que conocidas las </w:t>
      </w:r>
      <m:oMath>
        <m:r>
          <w:rPr>
            <w:rFonts w:ascii="Cambria Math" w:hAnsi="Cambria Math"/>
          </w:rPr>
          <m:t>n</m:t>
        </m:r>
      </m:oMath>
      <w:r w:rsidRPr="003B3B40">
        <w:t xml:space="preserve"> características que describen al ejemplo </w:t>
      </w:r>
      <m:oMath>
        <m:r>
          <w:rPr>
            <w:rFonts w:ascii="Cambria Math" w:hAnsi="Cambria Math"/>
          </w:rPr>
          <m:t>x</m:t>
        </m:r>
      </m:oMath>
      <w:r w:rsidRPr="003B3B40">
        <w:t xml:space="preserve">, éstas pertenezcan a la categoría </w:t>
      </w:r>
      <m:oMath>
        <m:r>
          <w:rPr>
            <w:rFonts w:ascii="Cambria Math" w:hAnsi="Cambria Math"/>
          </w:rPr>
          <m:t>Vj</m:t>
        </m:r>
      </m:oMath>
      <w:r w:rsidRPr="003B3B40">
        <w:t xml:space="preserve">; </w:t>
      </w:r>
      <m:oMath>
        <m:r>
          <w:rPr>
            <w:rFonts w:ascii="Cambria Math" w:hAnsi="Cambria Math"/>
          </w:rPr>
          <m:t>Vj</m:t>
        </m:r>
      </m:oMath>
      <w:r w:rsidRPr="003B3B40">
        <w:t xml:space="preserve"> es cada una de las categorías </w:t>
      </w:r>
      <m:oMath>
        <m:r>
          <w:rPr>
            <w:rFonts w:ascii="Cambria Math" w:hAnsi="Cambria Math"/>
          </w:rPr>
          <m:t>Vj</m:t>
        </m:r>
      </m:oMath>
      <w:r w:rsidRPr="003B3B40">
        <w:t xml:space="preserve"> dentro de</w:t>
      </w:r>
      <w:r>
        <w:t xml:space="preserve"> </w:t>
      </w:r>
      <w:r w:rsidRPr="003B3B40">
        <w:t xml:space="preserve">las que se puede clasificar el ejemplo </w:t>
      </w:r>
      <m:oMath>
        <m:r>
          <w:rPr>
            <w:rFonts w:ascii="Cambria Math" w:hAnsi="Cambria Math"/>
          </w:rPr>
          <m:t>x</m:t>
        </m:r>
      </m:oMath>
      <w:r w:rsidRPr="003B3B40">
        <w:t xml:space="preserve">. La probabilidad de </w:t>
      </w:r>
      <m:oMath>
        <m:sSub>
          <m:sSubPr>
            <m:ctrlPr>
              <w:rPr>
                <w:rFonts w:ascii="Cambria Math" w:hAnsi="Cambria Math"/>
              </w:rPr>
            </m:ctrlPr>
          </m:sSubPr>
          <m:e>
            <m:r>
              <w:rPr>
                <w:rFonts w:ascii="Cambria Math" w:hAnsi="Cambria Math"/>
              </w:rPr>
              <m:t>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oMath>
      <w:r w:rsidRPr="003B3B40">
        <w:t xml:space="preserve"> está defini</w:t>
      </w:r>
      <w:r>
        <w:t>da en general por (2)</w:t>
      </w:r>
      <w:r w:rsidRPr="003B3B40">
        <w:t>:</w:t>
      </w:r>
    </w:p>
    <w:p w:rsidR="009222D0" w:rsidRDefault="00435561" w:rsidP="002807B4">
      <w:pPr>
        <w:rPr>
          <w:rFonts w:eastAsiaTheme="minorEastAsia"/>
        </w:rPr>
      </w:pPr>
      <m:oMath>
        <m:sSub>
          <m:sSubPr>
            <m:ctrlPr>
              <w:rPr>
                <w:rFonts w:ascii="Cambria Math" w:hAnsi="Cambria Math"/>
              </w:rPr>
            </m:ctrlPr>
          </m:sSubPr>
          <m:e>
            <m:r>
              <w:rPr>
                <w:rFonts w:ascii="Cambria Math" w:hAnsi="Cambria Math"/>
              </w:rPr>
              <m:t xml:space="preserve">                                                                     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r>
          <w:rPr>
            <w:rFonts w:ascii="Cambria Math" w:hAnsi="Cambria Math"/>
          </w:rPr>
          <m:t>=nc/n</m:t>
        </m:r>
      </m:oMath>
      <w:r w:rsidR="003B3B40">
        <w:rPr>
          <w:rFonts w:eastAsiaTheme="minorEastAsia"/>
        </w:rPr>
        <w:t xml:space="preserve">                                                           </w:t>
      </w:r>
      <w:r w:rsidR="00F308DE">
        <w:rPr>
          <w:rFonts w:eastAsiaTheme="minorEastAsia"/>
        </w:rPr>
        <w:t xml:space="preserve"> </w:t>
      </w:r>
      <w:r w:rsidR="003B3B40">
        <w:rPr>
          <w:rFonts w:eastAsiaTheme="minorEastAsia"/>
        </w:rPr>
        <w:t xml:space="preserve">  (2)</w:t>
      </w:r>
    </w:p>
    <w:p w:rsidR="003B3B40" w:rsidRDefault="003B3B40" w:rsidP="003B3B40">
      <w:r>
        <w:t xml:space="preserve">En (2), </w:t>
      </w:r>
      <m:oMath>
        <m:r>
          <w:rPr>
            <w:rFonts w:ascii="Cambria Math" w:hAnsi="Cambria Math"/>
          </w:rPr>
          <m:t>nc</m:t>
        </m:r>
      </m:oMath>
      <w:r>
        <w:t xml:space="preserve"> es el número de veces que ocurre la característica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en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mientras que </w:t>
      </w:r>
      <m:oMath>
        <m:r>
          <w:rPr>
            <w:rFonts w:ascii="Cambria Math" w:hAnsi="Cambria Math"/>
          </w:rPr>
          <m:t>n</m:t>
        </m:r>
      </m:oMath>
      <w:r>
        <w:t xml:space="preserve"> es el número de casos totales de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ver (3):</w:t>
      </w:r>
    </w:p>
    <w:p w:rsidR="00450FF7" w:rsidRDefault="00450FF7" w:rsidP="003B3B40">
      <m:oMath>
        <m:r>
          <w:rPr>
            <w:rFonts w:ascii="Cambria Math" w:hAnsi="Cambria Math"/>
          </w:rPr>
          <m:t xml:space="preserve">                                                       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e>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nc+1</m:t>
            </m:r>
          </m:e>
        </m:d>
        <m:r>
          <w:rPr>
            <w:rFonts w:ascii="Cambria Math" w:hAnsi="Cambria Math"/>
          </w:rPr>
          <m:t>/(nc+k)</m:t>
        </m:r>
      </m:oMath>
      <w:r>
        <w:t xml:space="preserve">                                                (3)</w:t>
      </w:r>
    </w:p>
    <w:p w:rsidR="009222D0" w:rsidRPr="002807B4" w:rsidRDefault="003B3B40" w:rsidP="003B3B40">
      <w:r>
        <w:t xml:space="preserve">En (3), </w:t>
      </w:r>
      <m:oMath>
        <m:r>
          <w:rPr>
            <w:rFonts w:ascii="Cambria Math" w:hAnsi="Cambria Math"/>
          </w:rPr>
          <m:t>n</m:t>
        </m:r>
      </m:oMath>
      <w:r>
        <w:t xml:space="preserve"> es el número de casos totales con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w:t>
      </w:r>
      <m:oMath>
        <m:r>
          <w:rPr>
            <w:rFonts w:ascii="Cambria Math" w:hAnsi="Cambria Math"/>
          </w:rPr>
          <m:t>nc</m:t>
        </m:r>
      </m:oMath>
      <w:r>
        <w:t xml:space="preserve"> es el número de veces que se da la característica ai en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w:t>
      </w:r>
      <m:oMath>
        <m:r>
          <w:rPr>
            <w:rFonts w:ascii="Cambria Math" w:hAnsi="Cambria Math"/>
          </w:rPr>
          <m:t>k</m:t>
        </m:r>
      </m:oMath>
      <w:r>
        <w:rPr>
          <w:rFonts w:eastAsiaTheme="minorEastAsia"/>
        </w:rPr>
        <w:t xml:space="preserve"> </w:t>
      </w:r>
      <w:r>
        <w:t xml:space="preserve">es el número de valores diferentes que toma la característica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Así, el clasificador de Naive Bayes puede ser usado para predecir la posible categoría de un caso </w:t>
      </w:r>
      <m:oMath>
        <m:r>
          <w:rPr>
            <w:rFonts w:ascii="Cambria Math" w:hAnsi="Cambria Math"/>
          </w:rPr>
          <m:t>x</m:t>
        </m:r>
      </m:oMath>
      <w:r>
        <w:t xml:space="preserve"> a partir de un conjunto de casos ocurri</w:t>
      </w:r>
      <w:r w:rsidR="00D32A39">
        <w:t xml:space="preserve">dos </w:t>
      </w:r>
      <w:r w:rsidR="00D32A39">
        <w:fldChar w:fldCharType="begin" w:fldLock="1"/>
      </w:r>
      <w:r w:rsidR="003C0D9A">
        <w:instrText>ADDIN CSL_CITATION { "citationItems" : [ { "id" : "ITEM-1", "itemData" : { "abstract" : "Resumen -Dentro de las principales razones para que la TV M\u00f3vil basada en el est\u00e1ndar DVB-H no haya tenido una acogida similar a la TV convencional por parte de los televidentes, est\u00e1n la ausencia de soporte para interactividad bidireccional en el consumo de servicios, el tiempo empleado en el salto de un canal a otro, el bajo tiempo de uso promedio del servicio de la TV m\u00f3vil, los pocos dispositivos que soportan el est\u00e1ndar, y la ausencia de un middleware abierto para el desarrollo de aplicaciones interactivas de TV M\u00f3vil. Este art\u00edculo plantea un sistema de recomendaciones de contenidos multimedia basados en filtros colaborativos que hace uso del clasificador de Naive Bayes como una alternativa a los problemas de salto de canal y acceso al contenido multimedia, en el entorno de televisi\u00f3n mencionado. El sistema de recomendaciones desarrollado est\u00e1 enmarcado dentro de un sistema para el consumo de servicios de TV M\u00f3vil y ha sido evaluado en el escenario de las comunidades acad\u00e9micas virtuales de televisi\u00f3n construidas por el proyecto ST-CAV de la Universidad del Cauca. Palabras clave -comunidades, DVB-H, sistemas de recomendaciones, TDi, TV m\u00f3vil.", "author" : [ { "dropping-particle" : "", "family" : "Arciniegas", "given" : "J L", "non-dropping-particle" : "", "parse-names" : false, "suffix" : "" }, { "dropping-particle" : "", "family" : "Campo", "given" : "W Y", "non-dropping-particle" : "", "parse-names" : false, "suffix" : "" } ], "container-title" : "Entre Ciencia e Ingenier\u00eda", "id" : "ITEM-1", "issued" : { "date-parts" : [ [ "2016" ] ] }, "page" : "48 - 55", "title" : "Evaluaci\u00f3n de algoritmos de clasificaci\u00f3n basada en el modelo estructural de cubrimientos", "type" : "article-journal" }, "uris" : [ "http://www.mendeley.com/documents/?uuid=5bf10735-d36e-4778-afd0-2d29a0a41fc6" ] } ], "mendeley" : { "formattedCitation" : "[19]", "plainTextFormattedCitation" : "[19]", "previouslyFormattedCitation" : "[19]" }, "properties" : {  }, "schema" : "https://github.com/citation-style-language/schema/raw/master/csl-citation.json" }</w:instrText>
      </w:r>
      <w:r w:rsidR="00D32A39">
        <w:fldChar w:fldCharType="separate"/>
      </w:r>
      <w:r w:rsidR="003C0D9A" w:rsidRPr="003C0D9A">
        <w:rPr>
          <w:noProof/>
        </w:rPr>
        <w:t>[19]</w:t>
      </w:r>
      <w:r w:rsidR="00D32A39">
        <w:fldChar w:fldCharType="end"/>
      </w:r>
      <w:r>
        <w:t>.</w:t>
      </w:r>
    </w:p>
    <w:p w:rsidR="007E63AC" w:rsidRDefault="007E63AC" w:rsidP="007E63AC">
      <w:pPr>
        <w:pStyle w:val="Ttulo3"/>
      </w:pPr>
      <w:bookmarkStart w:id="94" w:name="_Toc486415597"/>
      <w:r>
        <w:t>Máquinas de Vector Soporte</w:t>
      </w:r>
      <w:bookmarkEnd w:id="94"/>
    </w:p>
    <w:p w:rsidR="000468B1" w:rsidRDefault="00CE3CF0" w:rsidP="00EE52FB">
      <w:r>
        <w:t xml:space="preserve">Las máquinas de vector soporte (SVM, del inglés </w:t>
      </w:r>
      <w:proofErr w:type="spellStart"/>
      <w:r w:rsidRPr="00936434">
        <w:rPr>
          <w:i/>
        </w:rPr>
        <w:t>Support</w:t>
      </w:r>
      <w:proofErr w:type="spellEnd"/>
      <w:r w:rsidRPr="00936434">
        <w:rPr>
          <w:i/>
        </w:rPr>
        <w:t xml:space="preserve"> Vector Machine</w:t>
      </w:r>
      <w:r>
        <w:t xml:space="preserve">) tienen su origen en los trabajos sobre la teoría del aprendizaje estadístico y fueron introducidas en los años 90 por </w:t>
      </w:r>
      <w:proofErr w:type="spellStart"/>
      <w:r>
        <w:t>Vapnik</w:t>
      </w:r>
      <w:proofErr w:type="spellEnd"/>
      <w:r>
        <w:t xml:space="preserve"> y sus colaboradores. Aunque originalmente las </w:t>
      </w:r>
      <w:proofErr w:type="spellStart"/>
      <w:r>
        <w:t>SVMs</w:t>
      </w:r>
      <w:proofErr w:type="spellEnd"/>
      <w:r>
        <w:t xml:space="preserve"> fueron pensadas para resolver problemas de clasificación binaria, actualmente se ut</w:t>
      </w:r>
      <w:r w:rsidR="00466A40">
        <w:t xml:space="preserve">ilizan para resolver problemas de </w:t>
      </w:r>
      <w:r>
        <w:t>regresión, agr</w:t>
      </w:r>
      <w:r w:rsidR="00466A40">
        <w:t xml:space="preserve">upamiento y </w:t>
      </w:r>
      <w:proofErr w:type="spellStart"/>
      <w:r w:rsidR="00466A40">
        <w:t>multiclasificación</w:t>
      </w:r>
      <w:proofErr w:type="spellEnd"/>
      <w:r w:rsidR="00466A40">
        <w:t xml:space="preserve"> </w:t>
      </w:r>
      <w:r>
        <w:fldChar w:fldCharType="begin" w:fldLock="1"/>
      </w:r>
      <w:r w:rsidR="003C0D9A">
        <w:instrText>ADDIN CSL_CITATION { "citationItems" : [ { "id" : "ITEM-1", "itemData" : { "abstract" : "Resumen Este tutorial presenta una introducci\u00f3n al mundo de las m\u00e1quinas de vectores soporte (SVM, del ingl\u00e9s Support Vector Machine), aplicadas a resolver tareas tanto de clasicaci\u00f3n como de regresi\u00f3n. En el primer tipo de tareas, la descripci\u00f3n se restringe al caso de clasicaci\u00f3n binaria y, atendiendo al tipo de separabilidad de los ejemplos de entrada, se consideran distintas opciones. As\u00ed, en primer lugar, se aborda el caso ideal de ejemplos perfectamente separables linealmente para, seguidamente, abordar el caso m\u00e1s realista de ejemplos que, aunque afectados por ruido, se consideran linealmente cuasi-separables y, nalmente, se considera el caso de ejemplos no separables linealmente, donde las SVM demuestran su gran potencialidad. La descripci\u00f3n de las SVMs aplicadas a la tarea de regresi\u00f3n corre tambi\u00e9n de forma paralela, abarcando los casos tanto de regresi\u00f3n lineal como no lineal. Finalmente, se presentan algunas herramientas software de uso libre que implementan este tipo de paradigma de aprendizaje y con las que el usuario puede empezar a experimentar. 1. Introducci\u00f3n Las m\u00e1quinas de vectores soporte (SVM, del ingl\u00e9s Support Vector Machines) tienen su origen en los trabajos sobre la teor\u00eda del aprendizaje estad\u00edstico y fueron introducidas en los a\u00f1os 90 por Vapnik y sus colaboradores [Boser et al., 1992, Cortes &amp; Vapnik, 1995]. Aunque originariamente las SVMs fueron pensadas para resolver problemas de clasicaci\u00f3n binaria, actualmente se utilizan para resolver otros tipos de problemas (regresi\u00f3n, agrupamiento, mul-ticlasicaci\u00f3n). Tambi\u00e9n son diversos los campos en los que han sido utilizadas con \u00e9xito, tales como visi\u00f3n articial, reconocimiento de caracteres, categorizaci\u00f3n de texto e hipertexto, clasicaci\u00f3n de prote\u00ednas, procesamiento de lenguaje natural, an\u00e1lisis de series temporales. De hecho, desde su introducci\u00f3n, han ido ganando un merecido reconocimiento gracias a sus s\u00f3lidos fundamentos te\u00f3ricos. Dentro de la tarea de clasicaci\u00f3n, las SVMs pertenecen a la categor\u00eda de los clasicadores lineales, puesto que inducen separadores lineales o hiperplanos, ya sea en el espacio original de los ejemplos de entrada, si \u00e9stos son separables o cuasi-separables (ruido), o en un espacio transformado (espacio de caracter\u00edsticas), si los ejemplos no son separables linealmente en el espacio original. Como se ver\u00e1 m\u00e1s adelante, la b\u00fasqueda del hiperplano de separaci\u00f3n en 1", "author" : [ { "dropping-particle" : "", "family" : "Carmona Su\u00e1rez", "given" : "Enrique J", "non-dropping-particle" : "", "parse-names" : false, "suffix" : "" } ], "id" : "ITEM-1", "issued" : { "date-parts" : [ [ "0" ] ] }, "title" : "Tutorial sobre M\u00e1quinas de Vectores Soporte (SVM)", "type" : "article-journal" }, "uris" : [ "http://www.mendeley.com/documents/?uuid=e1f5383a-e27c-4798-ac91-0ce4e2e5494a" ] } ], "mendeley" : { "formattedCitation" : "[20]", "plainTextFormattedCitation" : "[20]", "previouslyFormattedCitation" : "[20]" }, "properties" : {  }, "schema" : "https://github.com/citation-style-language/schema/raw/master/csl-citation.json" }</w:instrText>
      </w:r>
      <w:r>
        <w:fldChar w:fldCharType="separate"/>
      </w:r>
      <w:r w:rsidR="003C0D9A" w:rsidRPr="003C0D9A">
        <w:rPr>
          <w:noProof/>
        </w:rPr>
        <w:t>[20]</w:t>
      </w:r>
      <w:r>
        <w:fldChar w:fldCharType="end"/>
      </w:r>
      <w:r>
        <w:t>.</w:t>
      </w:r>
    </w:p>
    <w:p w:rsidR="00025A36" w:rsidRDefault="00025A36" w:rsidP="00025A36">
      <w:r w:rsidRPr="00025A36">
        <w:t>La teoría de la SVM está basada en la idea de minimizació</w:t>
      </w:r>
      <w:r w:rsidR="0092121F">
        <w:t>n de riego estructural (SRM)</w:t>
      </w:r>
      <w:r w:rsidRPr="00025A36">
        <w:t>.</w:t>
      </w:r>
      <w:r w:rsidR="0092121F">
        <w:t xml:space="preserve"> </w:t>
      </w:r>
      <w:r>
        <w:t xml:space="preserve">Una SVM primero mapea los puntos de entrada a un espacio de características de una dimensión mayor (i.e.: si los puntos de entrada están en </w:t>
      </w:r>
      <m:oMath>
        <m:sSup>
          <m:sSupPr>
            <m:ctrlPr>
              <w:rPr>
                <w:rFonts w:ascii="Cambria Math" w:hAnsi="Cambria Math"/>
                <w:i/>
              </w:rPr>
            </m:ctrlPr>
          </m:sSupPr>
          <m:e>
            <m:r>
              <m:rPr>
                <m:scr m:val="fraktur"/>
              </m:rPr>
              <w:rPr>
                <w:rFonts w:ascii="Cambria Math" w:hAnsi="Cambria Math"/>
              </w:rPr>
              <m:t>R</m:t>
            </m:r>
          </m:e>
          <m:sup>
            <m:r>
              <w:rPr>
                <w:rFonts w:ascii="Cambria Math" w:hAnsi="Cambria Math"/>
              </w:rPr>
              <m:t>2</m:t>
            </m:r>
          </m:sup>
        </m:sSup>
      </m:oMath>
      <w:r>
        <w:t xml:space="preserve"> entonces son mapeados  por la SVM a </w:t>
      </w:r>
      <m:oMath>
        <m:sSup>
          <m:sSupPr>
            <m:ctrlPr>
              <w:rPr>
                <w:rFonts w:ascii="Cambria Math" w:hAnsi="Cambria Math"/>
                <w:i/>
              </w:rPr>
            </m:ctrlPr>
          </m:sSupPr>
          <m:e>
            <m:r>
              <m:rPr>
                <m:scr m:val="fraktur"/>
              </m:rPr>
              <w:rPr>
                <w:rFonts w:ascii="Cambria Math" w:hAnsi="Cambria Math"/>
              </w:rPr>
              <m:t>R</m:t>
            </m:r>
          </m:e>
          <m:sup>
            <m:r>
              <w:rPr>
                <w:rFonts w:ascii="Cambria Math" w:hAnsi="Cambria Math"/>
              </w:rPr>
              <m:t>3</m:t>
            </m:r>
          </m:sup>
        </m:sSup>
      </m:oMath>
      <w:r>
        <w:t xml:space="preserve">) y encuentra un hiperplano que los 3 separe y maximice el margen </w:t>
      </w:r>
      <m:oMath>
        <m:r>
          <w:rPr>
            <w:rFonts w:ascii="Cambria Math" w:hAnsi="Cambria Math"/>
          </w:rPr>
          <m:t>m</m:t>
        </m:r>
      </m:oMath>
      <w:r>
        <w:t xml:space="preserve"> entre las clases en este espacio</w:t>
      </w:r>
      <w:r w:rsidR="0092121F">
        <w:t xml:space="preserve"> como se aprecia en la </w:t>
      </w:r>
      <w:r w:rsidR="0092121F">
        <w:fldChar w:fldCharType="begin"/>
      </w:r>
      <w:r w:rsidR="0092121F">
        <w:instrText xml:space="preserve"> REF _Ref485035499 \h </w:instrText>
      </w:r>
      <w:r w:rsidR="0092121F">
        <w:fldChar w:fldCharType="separate"/>
      </w:r>
      <w:r w:rsidR="00277F5B">
        <w:t xml:space="preserve">Figura </w:t>
      </w:r>
      <w:r w:rsidR="00277F5B">
        <w:rPr>
          <w:noProof/>
        </w:rPr>
        <w:t>2</w:t>
      </w:r>
      <w:r w:rsidR="00277F5B">
        <w:t>.</w:t>
      </w:r>
      <w:r w:rsidR="00277F5B">
        <w:rPr>
          <w:noProof/>
        </w:rPr>
        <w:t>11</w:t>
      </w:r>
      <w:r w:rsidR="0092121F">
        <w:fldChar w:fldCharType="end"/>
      </w:r>
      <w:r w:rsidR="0092121F">
        <w:t>.</w:t>
      </w:r>
    </w:p>
    <w:p w:rsidR="0092121F" w:rsidRDefault="0092121F" w:rsidP="0092121F">
      <w:pPr>
        <w:keepNext/>
        <w:jc w:val="center"/>
      </w:pPr>
      <w:r>
        <w:rPr>
          <w:noProof/>
          <w:lang w:eastAsia="es-MX"/>
        </w:rPr>
        <w:drawing>
          <wp:inline distT="0" distB="0" distL="0" distR="0" wp14:anchorId="04941EE9" wp14:editId="41728E89">
            <wp:extent cx="2093860" cy="1698171"/>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VS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98112" cy="1701619"/>
                    </a:xfrm>
                    <a:prstGeom prst="rect">
                      <a:avLst/>
                    </a:prstGeom>
                  </pic:spPr>
                </pic:pic>
              </a:graphicData>
            </a:graphic>
          </wp:inline>
        </w:drawing>
      </w:r>
    </w:p>
    <w:p w:rsidR="0092121F" w:rsidRDefault="0092121F" w:rsidP="0092121F">
      <w:pPr>
        <w:pStyle w:val="Descripcin"/>
        <w:jc w:val="center"/>
      </w:pPr>
      <w:bookmarkStart w:id="95" w:name="_Ref485035499"/>
      <w:bookmarkStart w:id="96" w:name="_Toc486415517"/>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11</w:t>
      </w:r>
      <w:r w:rsidR="00F07634">
        <w:rPr>
          <w:noProof/>
        </w:rPr>
        <w:fldChar w:fldCharType="end"/>
      </w:r>
      <w:bookmarkEnd w:id="95"/>
      <w:r>
        <w:t xml:space="preserve"> La frontera de decisión debe estar tan lejos como sea posible de los datos se ambas clases </w:t>
      </w:r>
      <w:r>
        <w:fldChar w:fldCharType="begin" w:fldLock="1"/>
      </w:r>
      <w:r w:rsidR="003C0D9A">
        <w:instrText>ADDIN CSL_CITATION { "citationItems" : [ { "id" : "ITEM-1", "itemData" : { "ISSN" : "0122-1701", "abstract" : "A Support Vector Machine (SVM) learns the decision surface from two distinct classes of the input points. As a one class classifier, the support vector data description is able to form a decision boundary around the learned data domain with very little or no knowledge of data points outside the boundary. Data points are mapped by means of a Gaussian kernel or other kind of kernel to a high dimensional feature space, where we search for the maximal separation between classes. This boundary function, when mapped back to data space, can separate into several components, each enclosing a separate cluster.", "author" : [ { "dropping-particle" : "", "family" : "Betancour", "given" : "Gustavo", "non-dropping-particle" : "", "parse-names" : false, "suffix" : "" } ], "container-title" : "Scientia Et Technica", "id" : "ITEM-1", "issue" : "27", "issued" : { "date-parts" : [ [ "2005" ] ] }, "page" : "67-72", "title" : "Las m\u00e1quinas de soporte vectorial (SVMs)", "type" : "article-journal" }, "uris" : [ "http://www.mendeley.com/documents/?uuid=d0080ec3-c62b-4a9a-9765-5ccdf2c51e7c" ] } ], "mendeley" : { "formattedCitation" : "[21]", "plainTextFormattedCitation" : "[21]", "previouslyFormattedCitation" : "[21]" }, "properties" : {  }, "schema" : "https://github.com/citation-style-language/schema/raw/master/csl-citation.json" }</w:instrText>
      </w:r>
      <w:r>
        <w:fldChar w:fldCharType="separate"/>
      </w:r>
      <w:r w:rsidR="003C0D9A" w:rsidRPr="003C0D9A">
        <w:rPr>
          <w:i w:val="0"/>
          <w:noProof/>
        </w:rPr>
        <w:t>[21]</w:t>
      </w:r>
      <w:r>
        <w:fldChar w:fldCharType="end"/>
      </w:r>
      <w:r>
        <w:t>.</w:t>
      </w:r>
      <w:bookmarkEnd w:id="96"/>
    </w:p>
    <w:p w:rsidR="0092121F" w:rsidRDefault="004A1B4A" w:rsidP="004A1B4A">
      <w:pPr>
        <w:pStyle w:val="Ttulo4"/>
      </w:pPr>
      <w:r>
        <w:t>Caso Linealmente Separable</w:t>
      </w:r>
    </w:p>
    <w:p w:rsidR="009B7115" w:rsidRDefault="009B7115" w:rsidP="009B7115">
      <w:r>
        <w:t xml:space="preserve">Supongamos que nos han dado un conjunto </w:t>
      </w:r>
      <m:oMath>
        <m:r>
          <w:rPr>
            <w:rFonts w:ascii="Cambria Math" w:hAnsi="Cambria Math"/>
          </w:rPr>
          <m:t>S</m:t>
        </m:r>
      </m:oMath>
      <w:r>
        <w:t xml:space="preserve"> de puntos etiquetados para en</w:t>
      </w:r>
      <w:r w:rsidR="00D55FF0">
        <w:t xml:space="preserve">trenamiento como se aprecia en </w:t>
      </w:r>
      <w:r>
        <w:t>l</w:t>
      </w:r>
      <w:r w:rsidR="00D55FF0">
        <w:t xml:space="preserve">a </w:t>
      </w:r>
      <w:r w:rsidR="00D55FF0">
        <w:fldChar w:fldCharType="begin"/>
      </w:r>
      <w:r w:rsidR="00D55FF0">
        <w:instrText xml:space="preserve"> REF _Ref485036914 \h </w:instrText>
      </w:r>
      <w:r w:rsidR="00D55FF0">
        <w:fldChar w:fldCharType="separate"/>
      </w:r>
      <w:r w:rsidR="00277F5B">
        <w:t xml:space="preserve">Figura </w:t>
      </w:r>
      <w:r w:rsidR="00277F5B">
        <w:rPr>
          <w:noProof/>
        </w:rPr>
        <w:t>2</w:t>
      </w:r>
      <w:r w:rsidR="00277F5B">
        <w:t>.</w:t>
      </w:r>
      <w:r w:rsidR="00277F5B">
        <w:rPr>
          <w:noProof/>
        </w:rPr>
        <w:t>12</w:t>
      </w:r>
      <w:r w:rsidR="00D55FF0">
        <w:fldChar w:fldCharType="end"/>
      </w:r>
      <w:r>
        <w:t>.</w:t>
      </w:r>
    </w:p>
    <w:tbl>
      <w:tblPr>
        <w:tblStyle w:val="Tablaconcuadrcula"/>
        <w:tblW w:w="0" w:type="auto"/>
        <w:tblLook w:val="04A0" w:firstRow="1" w:lastRow="0" w:firstColumn="1" w:lastColumn="0" w:noHBand="0" w:noVBand="1"/>
      </w:tblPr>
      <w:tblGrid>
        <w:gridCol w:w="8354"/>
        <w:gridCol w:w="484"/>
      </w:tblGrid>
      <w:tr w:rsidR="00D55FF0" w:rsidTr="00D55FF0">
        <w:tc>
          <w:tcPr>
            <w:tcW w:w="8359" w:type="dxa"/>
            <w:tcBorders>
              <w:top w:val="nil"/>
              <w:left w:val="nil"/>
              <w:bottom w:val="nil"/>
              <w:right w:val="nil"/>
            </w:tcBorders>
          </w:tcPr>
          <w:p w:rsidR="00D55FF0" w:rsidRDefault="00435561" w:rsidP="00D55FF0">
            <m:oMathPara>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m:oMathPara>
          </w:p>
        </w:tc>
        <w:tc>
          <w:tcPr>
            <w:tcW w:w="469" w:type="dxa"/>
            <w:tcBorders>
              <w:top w:val="nil"/>
              <w:left w:val="nil"/>
              <w:bottom w:val="nil"/>
              <w:right w:val="nil"/>
            </w:tcBorders>
          </w:tcPr>
          <w:p w:rsidR="00D55FF0" w:rsidRDefault="00D55FF0" w:rsidP="009B7115">
            <w:r>
              <w:t>(1)</w:t>
            </w:r>
          </w:p>
        </w:tc>
      </w:tr>
    </w:tbl>
    <w:p w:rsidR="00D55FF0" w:rsidRDefault="00D55FF0" w:rsidP="00D55FF0"/>
    <w:p w:rsidR="00D55FF0" w:rsidRDefault="00D55FF0" w:rsidP="00D55FF0">
      <w:pPr>
        <w:keepNext/>
        <w:jc w:val="center"/>
      </w:pPr>
      <w:r>
        <w:rPr>
          <w:noProof/>
          <w:lang w:eastAsia="es-MX"/>
        </w:rPr>
        <w:drawing>
          <wp:inline distT="0" distB="0" distL="0" distR="0" wp14:anchorId="62D2F8F5" wp14:editId="52A5AB04">
            <wp:extent cx="1543050" cy="1267691"/>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VM Linealmente separable 1 .png"/>
                    <pic:cNvPicPr/>
                  </pic:nvPicPr>
                  <pic:blipFill rotWithShape="1">
                    <a:blip r:embed="rId30" cstate="print">
                      <a:extLst>
                        <a:ext uri="{28A0092B-C50C-407E-A947-70E740481C1C}">
                          <a14:useLocalDpi xmlns:a14="http://schemas.microsoft.com/office/drawing/2010/main" val="0"/>
                        </a:ext>
                      </a:extLst>
                    </a:blip>
                    <a:srcRect r="12724" b="6855"/>
                    <a:stretch/>
                  </pic:blipFill>
                  <pic:spPr bwMode="auto">
                    <a:xfrm>
                      <a:off x="0" y="0"/>
                      <a:ext cx="1551416" cy="1274564"/>
                    </a:xfrm>
                    <a:prstGeom prst="rect">
                      <a:avLst/>
                    </a:prstGeom>
                    <a:ln>
                      <a:noFill/>
                    </a:ln>
                    <a:extLst>
                      <a:ext uri="{53640926-AAD7-44D8-BBD7-CCE9431645EC}">
                        <a14:shadowObscured xmlns:a14="http://schemas.microsoft.com/office/drawing/2010/main"/>
                      </a:ext>
                    </a:extLst>
                  </pic:spPr>
                </pic:pic>
              </a:graphicData>
            </a:graphic>
          </wp:inline>
        </w:drawing>
      </w:r>
    </w:p>
    <w:p w:rsidR="00D55FF0" w:rsidRDefault="00D55FF0" w:rsidP="00D55FF0">
      <w:pPr>
        <w:pStyle w:val="Descripcin"/>
        <w:jc w:val="center"/>
      </w:pPr>
      <w:bookmarkStart w:id="97" w:name="_Ref485036914"/>
      <w:bookmarkStart w:id="98" w:name="_Toc486415518"/>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12</w:t>
      </w:r>
      <w:r w:rsidR="00F07634">
        <w:rPr>
          <w:noProof/>
        </w:rPr>
        <w:fldChar w:fldCharType="end"/>
      </w:r>
      <w:bookmarkEnd w:id="97"/>
      <w:r>
        <w:t xml:space="preserve"> Caso Linealmente Separable.</w:t>
      </w:r>
      <w:bookmarkEnd w:id="98"/>
    </w:p>
    <w:p w:rsidR="00D55FF0" w:rsidRDefault="00D55FF0" w:rsidP="00D55FF0">
      <w:pPr>
        <w:rPr>
          <w:rFonts w:eastAsiaTheme="minorEastAsia"/>
        </w:rPr>
      </w:pPr>
      <w:r>
        <w:t xml:space="preserve">Cada punto de entrenamiento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fraktur"/>
              </m:rPr>
              <w:rPr>
                <w:rFonts w:ascii="Cambria Math" w:hAnsi="Cambria Math"/>
              </w:rPr>
              <m:t>R</m:t>
            </m:r>
          </m:e>
          <m:sup>
            <m:r>
              <w:rPr>
                <w:rFonts w:ascii="Cambria Math" w:hAnsi="Cambria Math"/>
              </w:rPr>
              <m:t>N</m:t>
            </m:r>
          </m:sup>
        </m:sSup>
      </m:oMath>
      <w:r>
        <w:rPr>
          <w:rFonts w:eastAsiaTheme="minorEastAsia"/>
        </w:rPr>
        <w:t xml:space="preserve"> pertenece a alguna de dos clases y se le ha dado una etiqueta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∈{-1,1 }</m:t>
        </m:r>
      </m:oMath>
      <w:r w:rsidR="005471CC">
        <w:rPr>
          <w:rFonts w:eastAsiaTheme="minorEastAsia"/>
        </w:rPr>
        <w:t xml:space="preserve"> para </w:t>
      </w:r>
      <m:oMath>
        <m:r>
          <w:rPr>
            <w:rFonts w:ascii="Cambria Math" w:eastAsiaTheme="minorEastAsia" w:hAnsi="Cambria Math"/>
          </w:rPr>
          <m:t>i = 1, … , l</m:t>
        </m:r>
      </m:oMath>
      <w:r w:rsidR="005471CC">
        <w:rPr>
          <w:rFonts w:eastAsiaTheme="minorEastAsia"/>
        </w:rPr>
        <w:t xml:space="preserve">. En la mayoría de los casos, la búsqueda del hiperplano adecuado en un espacio de entrada es demasiado restrictivo para ser de uso práctico. Una solución a esta situación es mapear el espacio de características de una dimensión mayor y buscar el hiperplano óptimo allí. Sea </w:t>
      </w:r>
      <m:oMath>
        <m:r>
          <w:rPr>
            <w:rFonts w:ascii="Cambria Math" w:eastAsiaTheme="minorEastAsia" w:hAnsi="Cambria Math"/>
          </w:rPr>
          <m:t>z=φ(x)</m:t>
        </m:r>
      </m:oMath>
      <w:r w:rsidR="005471CC">
        <w:rPr>
          <w:rFonts w:eastAsiaTheme="minorEastAsia"/>
        </w:rPr>
        <w:t xml:space="preserve"> la notación del correspondiente en el espacio de características con un mapeo </w:t>
      </w:r>
      <m:oMath>
        <m:r>
          <w:rPr>
            <w:rFonts w:ascii="Cambria Math" w:eastAsiaTheme="minorEastAsia" w:hAnsi="Cambria Math"/>
          </w:rPr>
          <m:t>φ</m:t>
        </m:r>
      </m:oMath>
      <w:r w:rsidR="005471CC">
        <w:rPr>
          <w:rFonts w:eastAsiaTheme="minorEastAsia"/>
        </w:rPr>
        <w:t xml:space="preserve"> de </w:t>
      </w:r>
      <m:oMath>
        <m:sSup>
          <m:sSupPr>
            <m:ctrlPr>
              <w:rPr>
                <w:rFonts w:ascii="Cambria Math" w:eastAsiaTheme="minorEastAsia" w:hAnsi="Cambria Math"/>
                <w:i/>
              </w:rPr>
            </m:ctrlPr>
          </m:sSupPr>
          <m:e>
            <m:r>
              <m:rPr>
                <m:scr m:val="fraktur"/>
              </m:rPr>
              <w:rPr>
                <w:rFonts w:ascii="Cambria Math" w:eastAsiaTheme="minorEastAsia" w:hAnsi="Cambria Math"/>
              </w:rPr>
              <m:t>R</m:t>
            </m:r>
          </m:e>
          <m:sup>
            <m:r>
              <w:rPr>
                <w:rFonts w:ascii="Cambria Math" w:eastAsiaTheme="minorEastAsia" w:hAnsi="Cambria Math"/>
              </w:rPr>
              <m:t>N</m:t>
            </m:r>
          </m:sup>
        </m:sSup>
      </m:oMath>
      <w:r w:rsidR="005471CC">
        <w:rPr>
          <w:rFonts w:eastAsiaTheme="minorEastAsia"/>
        </w:rPr>
        <w:t xml:space="preserve"> a un espacio de características </w:t>
      </w:r>
      <m:oMath>
        <m:r>
          <w:rPr>
            <w:rFonts w:ascii="Cambria Math" w:eastAsiaTheme="minorEastAsia" w:hAnsi="Cambria Math"/>
          </w:rPr>
          <m:t>Z</m:t>
        </m:r>
      </m:oMath>
      <w:r w:rsidR="005471CC">
        <w:rPr>
          <w:rFonts w:eastAsiaTheme="minorEastAsia"/>
        </w:rPr>
        <w:t xml:space="preserve">. Deseamos encontrar el hiperplano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gridCol w:w="484"/>
      </w:tblGrid>
      <w:tr w:rsidR="005471CC" w:rsidTr="00A103DF">
        <w:tc>
          <w:tcPr>
            <w:tcW w:w="8359" w:type="dxa"/>
          </w:tcPr>
          <w:p w:rsidR="005471CC" w:rsidRDefault="00A103DF" w:rsidP="00A103DF">
            <m:oMathPara>
              <m:oMath>
                <m:r>
                  <w:rPr>
                    <w:rFonts w:ascii="Cambria Math" w:hAnsi="Cambria Math"/>
                  </w:rPr>
                  <m:t>w·z+b=0</m:t>
                </m:r>
              </m:oMath>
            </m:oMathPara>
          </w:p>
        </w:tc>
        <w:tc>
          <w:tcPr>
            <w:tcW w:w="469" w:type="dxa"/>
          </w:tcPr>
          <w:p w:rsidR="005471CC" w:rsidRDefault="005471CC" w:rsidP="00D55FF0">
            <w:r>
              <w:t>(2)</w:t>
            </w:r>
          </w:p>
        </w:tc>
      </w:tr>
    </w:tbl>
    <w:p w:rsidR="00A103DF" w:rsidRDefault="00A103DF" w:rsidP="00D55FF0">
      <w:pPr>
        <w:rPr>
          <w:rFonts w:eastAsiaTheme="minorEastAsia"/>
        </w:rPr>
      </w:pPr>
      <w:r>
        <w:t xml:space="preserve">Definido por el par </w:t>
      </w:r>
      <m:oMath>
        <m:r>
          <w:rPr>
            <w:rFonts w:ascii="Cambria Math" w:hAnsi="Cambria Math"/>
          </w:rPr>
          <m:t>(w, b)</m:t>
        </m:r>
      </m:oMath>
      <w:r>
        <w:t xml:space="preserve">, tal que podemos separar el punto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de acuerdo a la función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gridCol w:w="484"/>
      </w:tblGrid>
      <w:tr w:rsidR="00A103DF" w:rsidTr="007677CB">
        <w:tc>
          <w:tcPr>
            <w:tcW w:w="8500" w:type="dxa"/>
          </w:tcPr>
          <w:p w:rsidR="00A103DF" w:rsidRDefault="00A103DF" w:rsidP="00A103DF">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=sign</m:t>
                </m:r>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
                  </m:e>
                </m:d>
              </m:oMath>
            </m:oMathPara>
          </w:p>
        </w:tc>
        <w:tc>
          <w:tcPr>
            <w:tcW w:w="328" w:type="dxa"/>
            <w:vAlign w:val="center"/>
          </w:tcPr>
          <w:p w:rsidR="00A103DF" w:rsidRDefault="00A103DF" w:rsidP="00D55FF0">
            <w:r>
              <w:t>(3)</w:t>
            </w:r>
          </w:p>
        </w:tc>
      </w:tr>
    </w:tbl>
    <w:p w:rsidR="00C35BBA" w:rsidRDefault="00C35BBA" w:rsidP="00C35BBA">
      <w:pPr>
        <w:rPr>
          <w:rFonts w:eastAsiaTheme="minorEastAsia"/>
          <w:noProof/>
          <w:lang w:eastAsia="es-MX"/>
        </w:rPr>
      </w:pPr>
      <w:r>
        <w:rPr>
          <w:noProof/>
          <w:lang w:eastAsia="es-MX"/>
        </w:rPr>
        <w:t xml:space="preserve">Donde </w:t>
      </w:r>
      <m:oMath>
        <m:r>
          <w:rPr>
            <w:rFonts w:ascii="Cambria Math" w:hAnsi="Cambria Math"/>
            <w:noProof/>
            <w:lang w:eastAsia="es-MX"/>
          </w:rPr>
          <m:t>w∈Z</m:t>
        </m:r>
      </m:oMath>
      <w:r>
        <w:rPr>
          <w:rFonts w:eastAsiaTheme="minorEastAsia"/>
          <w:noProof/>
          <w:lang w:eastAsia="es-MX"/>
        </w:rPr>
        <w:t xml:space="preserve"> y </w:t>
      </w:r>
      <m:oMath>
        <m:r>
          <w:rPr>
            <w:rFonts w:ascii="Cambria Math" w:hAnsi="Cambria Math"/>
            <w:noProof/>
            <w:lang w:eastAsia="es-MX"/>
          </w:rPr>
          <m:t>b</m:t>
        </m:r>
        <m:r>
          <m:rPr>
            <m:scr m:val="fraktur"/>
          </m:rPr>
          <w:rPr>
            <w:rFonts w:ascii="Cambria Math" w:hAnsi="Cambria Math"/>
            <w:noProof/>
            <w:lang w:eastAsia="es-MX"/>
          </w:rPr>
          <m:t>∈ R</m:t>
        </m:r>
      </m:oMath>
      <w:r>
        <w:rPr>
          <w:rFonts w:eastAsiaTheme="minorEastAsia"/>
          <w:noProof/>
          <w:lang w:eastAsia="es-MX"/>
        </w:rPr>
        <w:t xml:space="preserve">. Más precisamente, el conjunto </w:t>
      </w:r>
      <m:oMath>
        <m:r>
          <w:rPr>
            <w:rFonts w:ascii="Cambria Math" w:eastAsiaTheme="minorEastAsia" w:hAnsi="Cambria Math"/>
            <w:noProof/>
            <w:lang w:eastAsia="es-MX"/>
          </w:rPr>
          <m:t>S</m:t>
        </m:r>
      </m:oMath>
      <w:r>
        <w:rPr>
          <w:rFonts w:eastAsiaTheme="minorEastAsia"/>
          <w:noProof/>
          <w:lang w:eastAsia="es-MX"/>
        </w:rPr>
        <w:t xml:space="preserve"> se indique que es linealmente separable si existe </w:t>
      </w:r>
      <m:oMath>
        <m:r>
          <w:rPr>
            <w:rFonts w:ascii="Cambria Math" w:eastAsiaTheme="minorEastAsia" w:hAnsi="Cambria Math"/>
            <w:noProof/>
            <w:lang w:eastAsia="es-MX"/>
          </w:rPr>
          <m:t>(w, b)</m:t>
        </m:r>
      </m:oMath>
      <w:r>
        <w:rPr>
          <w:rFonts w:eastAsiaTheme="minorEastAsia"/>
          <w:noProof/>
          <w:lang w:eastAsia="es-MX"/>
        </w:rPr>
        <w:t xml:space="preserve"> tal que las </w:t>
      </w:r>
      <w:r w:rsidR="00F253A5">
        <w:rPr>
          <w:rFonts w:eastAsiaTheme="minorEastAsia"/>
          <w:noProof/>
          <w:lang w:eastAsia="es-MX"/>
        </w:rPr>
        <w:t>e</w:t>
      </w:r>
      <w:r>
        <w:rPr>
          <w:rFonts w:eastAsiaTheme="minorEastAsia"/>
          <w:noProof/>
          <w:lang w:eastAsia="es-MX"/>
        </w:rPr>
        <w:t xml:space="preserve">necuaciones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6"/>
        <w:gridCol w:w="492"/>
      </w:tblGrid>
      <w:tr w:rsidR="00F253A5" w:rsidTr="007677CB">
        <w:tc>
          <w:tcPr>
            <w:tcW w:w="8336" w:type="dxa"/>
          </w:tcPr>
          <w:p w:rsidR="00F253A5" w:rsidRPr="00F253A5" w:rsidRDefault="00435561" w:rsidP="00F253A5">
            <w:pPr>
              <w:rPr>
                <w:noProof/>
                <w:lang w:eastAsia="es-MX"/>
              </w:rPr>
            </w:pPr>
            <m:oMathPara>
              <m:oMathParaPr>
                <m:jc m:val="center"/>
              </m:oMathParaPr>
              <m:oMath>
                <m:d>
                  <m:dPr>
                    <m:begChr m:val="{"/>
                    <m:endChr m:val=""/>
                    <m:ctrlPr>
                      <w:rPr>
                        <w:rFonts w:ascii="Cambria Math" w:hAnsi="Cambria Math"/>
                        <w:i/>
                        <w:noProof/>
                        <w:lang w:eastAsia="es-MX"/>
                      </w:rPr>
                    </m:ctrlPr>
                  </m:dPr>
                  <m:e>
                    <m:m>
                      <m:mPr>
                        <m:mcs>
                          <m:mc>
                            <m:mcPr>
                              <m:count m:val="1"/>
                              <m:mcJc m:val="center"/>
                            </m:mcPr>
                          </m:mc>
                        </m:mcs>
                        <m:ctrlPr>
                          <w:rPr>
                            <w:rFonts w:ascii="Cambria Math" w:hAnsi="Cambria Math"/>
                            <w:i/>
                            <w:noProof/>
                            <w:lang w:eastAsia="es-MX"/>
                          </w:rPr>
                        </m:ctrlPr>
                      </m:mPr>
                      <m:mr>
                        <m:e>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r>
                        <m:e>
                          <m:r>
                            <w:rPr>
                              <w:rFonts w:ascii="Cambria Math" w:hAnsi="Cambria Math"/>
                              <w:noProof/>
                              <w:lang w:eastAsia="es-MX"/>
                            </w:rPr>
                            <m:t xml:space="preserve">                                                      </m:t>
                          </m:r>
                        </m:e>
                      </m:mr>
                      <m:mr>
                        <m:e>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492" w:type="dxa"/>
            <w:vAlign w:val="center"/>
          </w:tcPr>
          <w:p w:rsidR="00F253A5" w:rsidRDefault="00F253A5" w:rsidP="00C35BBA">
            <w:pPr>
              <w:rPr>
                <w:noProof/>
                <w:lang w:eastAsia="es-MX"/>
              </w:rPr>
            </w:pPr>
            <w:r>
              <w:rPr>
                <w:noProof/>
                <w:lang w:eastAsia="es-MX"/>
              </w:rPr>
              <w:t>(4)</w:t>
            </w:r>
          </w:p>
        </w:tc>
      </w:tr>
    </w:tbl>
    <w:p w:rsidR="00A103DF" w:rsidRPr="00F253A5" w:rsidRDefault="00F253A5" w:rsidP="00D55FF0">
      <w:pPr>
        <w:rPr>
          <w:rFonts w:eastAsiaTheme="minorEastAsia"/>
          <w:noProof/>
          <w:lang w:eastAsia="es-MX"/>
        </w:rPr>
      </w:pPr>
      <w:r>
        <w:rPr>
          <w:noProof/>
          <w:lang w:eastAsia="es-MX"/>
        </w:rPr>
        <w:t xml:space="preserve">Sean válidas para todos los elementos del conjunto </w:t>
      </w:r>
      <m:oMath>
        <m:r>
          <w:rPr>
            <w:rFonts w:ascii="Cambria Math" w:hAnsi="Cambria Math"/>
            <w:noProof/>
            <w:lang w:eastAsia="es-MX"/>
          </w:rPr>
          <m:t>S</m:t>
        </m:r>
      </m:oMath>
      <w:r>
        <w:rPr>
          <w:noProof/>
          <w:lang w:eastAsia="es-MX"/>
        </w:rPr>
        <w:t xml:space="preserve">. Para el caso linealmente separable de </w:t>
      </w:r>
      <m:oMath>
        <m:r>
          <w:rPr>
            <w:rFonts w:ascii="Cambria Math" w:hAnsi="Cambria Math"/>
            <w:noProof/>
            <w:lang w:eastAsia="es-MX"/>
          </w:rPr>
          <m:t>S</m:t>
        </m:r>
      </m:oMath>
      <w:r>
        <w:rPr>
          <w:rFonts w:eastAsiaTheme="minorEastAsia"/>
          <w:noProof/>
          <w:lang w:eastAsia="es-MX"/>
        </w:rPr>
        <w:t xml:space="preserve">, podemos encontrar un único hiperplano óptimo, para la cual, el margen entre las proyecciones de los puntos de entrenamiento de dos diferentes clases es maximizado. </w:t>
      </w:r>
    </w:p>
    <w:p w:rsidR="0092121F" w:rsidRDefault="009B7115" w:rsidP="00025A36">
      <w:pPr>
        <w:pStyle w:val="Ttulo4"/>
      </w:pPr>
      <w:r>
        <w:t>Caso Linealmente No Separable</w:t>
      </w:r>
    </w:p>
    <w:p w:rsidR="00473148" w:rsidRPr="00473148" w:rsidRDefault="00473148" w:rsidP="00473148">
      <w:r>
        <w:t xml:space="preserve">Si el conjunto </w:t>
      </w:r>
      <m:oMath>
        <m:r>
          <w:rPr>
            <w:rFonts w:ascii="Cambria Math" w:hAnsi="Cambria Math"/>
          </w:rPr>
          <m:t>S</m:t>
        </m:r>
      </m:oMath>
      <w:r>
        <w:t xml:space="preserve"> no es linealmente separable, violaciones a la clasificación deben ser permitidas en la formulación de la SVM.</w:t>
      </w:r>
    </w:p>
    <w:p w:rsidR="00473148" w:rsidRDefault="00473148" w:rsidP="00473148">
      <w:pPr>
        <w:keepNext/>
        <w:jc w:val="center"/>
      </w:pPr>
      <w:r>
        <w:rPr>
          <w:noProof/>
          <w:lang w:eastAsia="es-MX"/>
        </w:rPr>
        <w:drawing>
          <wp:inline distT="0" distB="0" distL="0" distR="0" wp14:anchorId="389E9464" wp14:editId="36AF954C">
            <wp:extent cx="2124427" cy="1784280"/>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VM No sperable.png"/>
                    <pic:cNvPicPr/>
                  </pic:nvPicPr>
                  <pic:blipFill rotWithShape="1">
                    <a:blip r:embed="rId31">
                      <a:extLst>
                        <a:ext uri="{28A0092B-C50C-407E-A947-70E740481C1C}">
                          <a14:useLocalDpi xmlns:a14="http://schemas.microsoft.com/office/drawing/2010/main" val="0"/>
                        </a:ext>
                      </a:extLst>
                    </a:blip>
                    <a:srcRect l="1473" t="1" r="3213" b="-168"/>
                    <a:stretch/>
                  </pic:blipFill>
                  <pic:spPr bwMode="auto">
                    <a:xfrm>
                      <a:off x="0" y="0"/>
                      <a:ext cx="2134716" cy="1792922"/>
                    </a:xfrm>
                    <a:prstGeom prst="rect">
                      <a:avLst/>
                    </a:prstGeom>
                    <a:ln>
                      <a:noFill/>
                    </a:ln>
                    <a:extLst>
                      <a:ext uri="{53640926-AAD7-44D8-BBD7-CCE9431645EC}">
                        <a14:shadowObscured xmlns:a14="http://schemas.microsoft.com/office/drawing/2010/main"/>
                      </a:ext>
                    </a:extLst>
                  </pic:spPr>
                </pic:pic>
              </a:graphicData>
            </a:graphic>
          </wp:inline>
        </w:drawing>
      </w:r>
    </w:p>
    <w:p w:rsidR="009B7115" w:rsidRDefault="00473148" w:rsidP="00473148">
      <w:pPr>
        <w:pStyle w:val="Descripcin"/>
        <w:jc w:val="center"/>
      </w:pPr>
      <w:bookmarkStart w:id="99" w:name="_Toc486415519"/>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13</w:t>
      </w:r>
      <w:r w:rsidR="00F07634">
        <w:rPr>
          <w:noProof/>
        </w:rPr>
        <w:fldChar w:fldCharType="end"/>
      </w:r>
      <w:r>
        <w:t xml:space="preserve"> Caso linealmente no separable.</w:t>
      </w:r>
      <w:bookmarkEnd w:id="99"/>
    </w:p>
    <w:p w:rsidR="00473148" w:rsidRDefault="00473148" w:rsidP="00473148">
      <w:pPr>
        <w:rPr>
          <w:rFonts w:eastAsiaTheme="minorEastAsia"/>
        </w:rPr>
      </w:pPr>
      <w:r>
        <w:t xml:space="preserve">Para tratar con estos datos que son linealmente no separables, el análisis previo puede ser generalizado introduciendo unas variables no negativas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de tal modo que (4) es modificado 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6"/>
        <w:gridCol w:w="492"/>
      </w:tblGrid>
      <w:tr w:rsidR="008C3CB9" w:rsidTr="008C3CB9">
        <w:tc>
          <w:tcPr>
            <w:tcW w:w="8336" w:type="dxa"/>
          </w:tcPr>
          <w:p w:rsidR="008C3CB9" w:rsidRPr="00F253A5" w:rsidRDefault="00435561" w:rsidP="008C3CB9">
            <w:pPr>
              <w:rPr>
                <w:noProof/>
                <w:lang w:eastAsia="es-MX"/>
              </w:rPr>
            </w:pPr>
            <m:oMathPara>
              <m:oMathParaPr>
                <m:jc m:val="center"/>
              </m:oMathParaPr>
              <m:oMath>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 …, l</m:t>
                </m:r>
              </m:oMath>
            </m:oMathPara>
          </w:p>
        </w:tc>
        <w:tc>
          <w:tcPr>
            <w:tcW w:w="492" w:type="dxa"/>
          </w:tcPr>
          <w:p w:rsidR="008C3CB9" w:rsidRDefault="008C3CB9" w:rsidP="008C3CB9">
            <w:pPr>
              <w:rPr>
                <w:noProof/>
                <w:lang w:eastAsia="es-MX"/>
              </w:rPr>
            </w:pPr>
            <w:r>
              <w:rPr>
                <w:noProof/>
                <w:lang w:eastAsia="es-MX"/>
              </w:rPr>
              <w:t>(5)</w:t>
            </w:r>
          </w:p>
        </w:tc>
      </w:tr>
    </w:tbl>
    <w:p w:rsidR="00936895" w:rsidRDefault="008C3CB9" w:rsidP="00473148">
      <w:pPr>
        <w:rPr>
          <w:rFonts w:eastAsiaTheme="minorEastAsia"/>
        </w:rPr>
      </w:pPr>
      <w:r>
        <w:t xml:space="preserve">Los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en (5) son aquellos para los cuales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no satisface (4). Entonces el </w:t>
      </w:r>
      <w:r w:rsidR="004B3D7C">
        <w:rPr>
          <w:rFonts w:eastAsiaTheme="minorEastAsia"/>
        </w:rPr>
        <w:t>término</w:t>
      </w:r>
      <w:r w:rsidR="00037A30">
        <w:rPr>
          <w:rFonts w:eastAsiaTheme="minorEastAsia"/>
        </w:rPr>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Pr>
          <w:rFonts w:eastAsiaTheme="minorEastAsia"/>
        </w:rPr>
        <w:t xml:space="preserve"> </w:t>
      </w:r>
      <w:r w:rsidR="00037A30">
        <w:rPr>
          <w:rFonts w:eastAsiaTheme="minorEastAsia"/>
        </w:rPr>
        <w:t>puede ser tomado como un punto de error en la clasificación.</w:t>
      </w:r>
    </w:p>
    <w:p w:rsidR="00037A30" w:rsidRDefault="00037A30" w:rsidP="00473148">
      <w:pPr>
        <w:rPr>
          <w:rFonts w:eastAsiaTheme="minorEastAsia"/>
        </w:rPr>
      </w:pPr>
      <w:r>
        <w:rPr>
          <w:rFonts w:eastAsiaTheme="minorEastAsia"/>
        </w:rPr>
        <w:t>El problema del hiperplano óptimo es definido como la solución del problema</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037A30" w:rsidTr="004B3D7C">
        <w:tc>
          <w:tcPr>
            <w:tcW w:w="8642" w:type="dxa"/>
          </w:tcPr>
          <w:p w:rsidR="00037A30" w:rsidRPr="00037A30" w:rsidRDefault="00037A30" w:rsidP="004B3D7C">
            <w:pPr>
              <w:rPr>
                <w:rFonts w:eastAsiaTheme="minorEastAsia"/>
              </w:rPr>
            </w:pPr>
            <m:oMathPara>
              <m:oMath>
                <m:r>
                  <m:rPr>
                    <m:sty m:val="p"/>
                  </m:rPr>
                  <w:rPr>
                    <w:rFonts w:ascii="Cambria Math" w:hAnsi="Cambria Math"/>
                  </w:rPr>
                  <m:t>min⁡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w</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sSub>
                          <m:sSubPr>
                            <m:ctrlPr>
                              <w:rPr>
                                <w:rFonts w:ascii="Cambria Math" w:hAnsi="Cambria Math"/>
                              </w:rPr>
                            </m:ctrlPr>
                          </m:sSubPr>
                          <m:e>
                            <m:r>
                              <w:rPr>
                                <w:rFonts w:ascii="Cambria Math" w:hAnsi="Cambria Math"/>
                              </w:rPr>
                              <m:t>ξ</m:t>
                            </m:r>
                          </m:e>
                          <m:sub>
                            <m:r>
                              <w:rPr>
                                <w:rFonts w:ascii="Cambria Math" w:hAnsi="Cambria Math"/>
                              </w:rPr>
                              <m:t>i</m:t>
                            </m:r>
                          </m:sub>
                        </m:sSub>
                      </m:e>
                    </m:nary>
                  </m:e>
                </m:d>
              </m:oMath>
            </m:oMathPara>
          </w:p>
          <w:p w:rsidR="00037A30" w:rsidRPr="00037A30" w:rsidRDefault="00037A30" w:rsidP="004B3D7C">
            <w:pPr>
              <w:rPr>
                <w:rFonts w:eastAsiaTheme="minorEastAsia"/>
              </w:rPr>
            </w:pPr>
            <m:oMathPara>
              <m:oMath>
                <m:r>
                  <w:rPr>
                    <w:rFonts w:ascii="Cambria Math" w:hAnsi="Cambria Math"/>
                  </w:rPr>
                  <m:t>sea</m:t>
                </m:r>
                <m:r>
                  <m:rPr>
                    <m:sty m:val="p"/>
                  </m:rPr>
                  <w:rPr>
                    <w:rFonts w:ascii="Cambria Math" w:hAnsi="Cambria Math"/>
                  </w:rPr>
                  <m:t xml:space="preserve"> </m:t>
                </m:r>
                <m:d>
                  <m:dPr>
                    <m:ctrlPr>
                      <w:rPr>
                        <w:rFonts w:ascii="Cambria Math" w:hAnsi="Cambria Math"/>
                      </w:rPr>
                    </m:ctrlPr>
                  </m:dPr>
                  <m:e>
                    <m:r>
                      <w:rPr>
                        <w:rFonts w:ascii="Cambria Math" w:hAnsi="Cambria Math"/>
                      </w:rPr>
                      <m:t>w</m:t>
                    </m:r>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b</m:t>
                    </m:r>
                  </m:e>
                </m:d>
                <m:r>
                  <m:rPr>
                    <m:sty m:val="p"/>
                  </m:rP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 xml:space="preserve">,           </m:t>
                </m:r>
                <m:r>
                  <w:rPr>
                    <w:rFonts w:ascii="Cambria Math" w:hAnsi="Cambria Math"/>
                  </w:rPr>
                  <m:t>i</m:t>
                </m:r>
                <m:r>
                  <m:rPr>
                    <m:sty m:val="p"/>
                  </m:rPr>
                  <w:rPr>
                    <w:rFonts w:ascii="Cambria Math" w:hAnsi="Cambria Math"/>
                  </w:rPr>
                  <m:t xml:space="preserve">=1, …, </m:t>
                </m:r>
                <m:r>
                  <w:rPr>
                    <w:rFonts w:ascii="Cambria Math" w:hAnsi="Cambria Math"/>
                  </w:rPr>
                  <m:t>l</m:t>
                </m:r>
              </m:oMath>
            </m:oMathPara>
          </w:p>
          <w:p w:rsidR="00037A30" w:rsidRDefault="00435561" w:rsidP="004B3D7C">
            <m:oMathPara>
              <m:oMath>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 xml:space="preserve">≥0     </m:t>
                </m:r>
                <m:r>
                  <w:rPr>
                    <w:rFonts w:ascii="Cambria Math" w:hAnsi="Cambria Math"/>
                  </w:rPr>
                  <m:t>i</m:t>
                </m:r>
                <m:r>
                  <m:rPr>
                    <m:sty m:val="p"/>
                  </m:rPr>
                  <w:rPr>
                    <w:rFonts w:ascii="Cambria Math" w:hAnsi="Cambria Math"/>
                  </w:rPr>
                  <m:t xml:space="preserve">=1, …, </m:t>
                </m:r>
                <m:r>
                  <w:rPr>
                    <w:rFonts w:ascii="Cambria Math" w:hAnsi="Cambria Math"/>
                  </w:rPr>
                  <m:t>l</m:t>
                </m:r>
              </m:oMath>
            </m:oMathPara>
          </w:p>
        </w:tc>
        <w:tc>
          <w:tcPr>
            <w:tcW w:w="236" w:type="dxa"/>
            <w:vAlign w:val="center"/>
          </w:tcPr>
          <w:p w:rsidR="00037A30" w:rsidRDefault="00037A30" w:rsidP="004B3D7C">
            <w:r>
              <w:t>(6)</w:t>
            </w:r>
          </w:p>
        </w:tc>
      </w:tr>
    </w:tbl>
    <w:p w:rsidR="00037A30" w:rsidRDefault="00037A30" w:rsidP="00473148">
      <w:r>
        <w:t xml:space="preserve">Donde </w:t>
      </w:r>
      <m:oMath>
        <m:r>
          <w:rPr>
            <w:rFonts w:ascii="Cambria Math" w:hAnsi="Cambria Math"/>
          </w:rPr>
          <m:t>C</m:t>
        </m:r>
      </m:oMath>
      <w:r>
        <w:t xml:space="preserve"> es una constante. El parámetro </w:t>
      </w:r>
      <m:oMath>
        <m:r>
          <w:rPr>
            <w:rFonts w:ascii="Cambria Math" w:hAnsi="Cambria Math"/>
          </w:rPr>
          <m:t>C</m:t>
        </m:r>
      </m:oMath>
      <w:r>
        <w:t xml:space="preserve"> puede ser definido como un parámetro de regulación. Este es el único parámetro libre de ser ajustado en la formulación de la MVS. El ajuste de este parámetro puede ser un balance entre la maximización del margen y la violación a la clasificación.</w:t>
      </w:r>
    </w:p>
    <w:p w:rsidR="00037A30" w:rsidRDefault="00037A30" w:rsidP="00037A30">
      <w:r>
        <w:t>Buscando el hiperplano óptimo en (6) es un probl</w:t>
      </w:r>
      <w:r w:rsidR="00C21DE4">
        <w:t xml:space="preserve">ema QP, que puede ser resuelto </w:t>
      </w:r>
      <w:r>
        <w:t xml:space="preserve">construyendo un </w:t>
      </w:r>
      <w:proofErr w:type="spellStart"/>
      <w:r>
        <w:t>Lagrangiano</w:t>
      </w:r>
      <w:proofErr w:type="spellEnd"/>
      <w:r>
        <w:t xml:space="preserve"> y transformándolo en el dual</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C21DE4" w:rsidTr="004B3D7C">
        <w:tc>
          <w:tcPr>
            <w:tcW w:w="8642" w:type="dxa"/>
          </w:tcPr>
          <w:p w:rsidR="00C21DE4" w:rsidRPr="00C21DE4" w:rsidRDefault="00C21DE4" w:rsidP="00C21DE4">
            <w:pPr>
              <w:rPr>
                <w:rFonts w:eastAsiaTheme="minorEastAsia"/>
              </w:rPr>
            </w:pPr>
            <m:oMathPara>
              <m:oMath>
                <m:r>
                  <w:rPr>
                    <w:rFonts w:ascii="Cambria Math" w:hAnsi="Cambria Math"/>
                  </w:rPr>
                  <m:t>Maz W</m:t>
                </m:r>
                <m:d>
                  <m:dPr>
                    <m:ctrlPr>
                      <w:rPr>
                        <w:rFonts w:ascii="Cambria Math" w:hAnsi="Cambria Math"/>
                        <w:i/>
                      </w:rPr>
                    </m:ctrlPr>
                  </m:dPr>
                  <m:e>
                    <m:r>
                      <w:rPr>
                        <w:rFonts w:ascii="Cambria Math" w:hAnsi="Cambria Math"/>
                      </w:rPr>
                      <m:t>α</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oMath>
            </m:oMathPara>
          </w:p>
          <w:p w:rsidR="00C21DE4" w:rsidRDefault="00C21DE4" w:rsidP="00C21DE4">
            <m:oMathPara>
              <m:oMath>
                <m:r>
                  <w:rPr>
                    <w:rFonts w:ascii="Cambria Math" w:hAnsi="Cambria Math"/>
                  </w:rPr>
                  <m:t xml:space="preserve">s.a </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y</m:t>
                        </m:r>
                      </m:e>
                      <m:sub>
                        <m:r>
                          <w:rPr>
                            <w:rFonts w:ascii="Cambria Math" w:hAnsi="Cambria Math"/>
                          </w:rPr>
                          <m:t>i</m:t>
                        </m:r>
                      </m:sub>
                    </m:sSub>
                  </m:e>
                </m:nary>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   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     i=1, …, l</m:t>
                </m:r>
              </m:oMath>
            </m:oMathPara>
          </w:p>
        </w:tc>
        <w:tc>
          <w:tcPr>
            <w:tcW w:w="236" w:type="dxa"/>
            <w:vAlign w:val="center"/>
          </w:tcPr>
          <w:p w:rsidR="00C21DE4" w:rsidRDefault="00C21DE4" w:rsidP="00037A30">
            <w:r>
              <w:t>(7)</w:t>
            </w:r>
          </w:p>
        </w:tc>
      </w:tr>
    </w:tbl>
    <w:p w:rsidR="00C21DE4" w:rsidRDefault="00C21DE4" w:rsidP="00037A30">
      <w:pPr>
        <w:rPr>
          <w:rFonts w:eastAsiaTheme="minorEastAsia"/>
        </w:rPr>
      </w:pPr>
      <w:r>
        <w:t xml:space="preserve">Donde </w:t>
      </w:r>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m:t>
        </m:r>
      </m:oMath>
      <w:r>
        <w:rPr>
          <w:rFonts w:eastAsiaTheme="minorEastAsia"/>
        </w:rPr>
        <w:t xml:space="preserve"> es un vector de multiplicadores de Lagrange </w:t>
      </w:r>
      <w:r w:rsidR="00A01CA3">
        <w:rPr>
          <w:rFonts w:eastAsiaTheme="minorEastAsia"/>
        </w:rPr>
        <w:t>positivos asociados a las constantes (5).</w:t>
      </w:r>
    </w:p>
    <w:p w:rsidR="00A01CA3" w:rsidRDefault="00A01CA3" w:rsidP="00037A30">
      <w:pPr>
        <w:rPr>
          <w:rFonts w:eastAsiaTheme="minorEastAsia"/>
        </w:rPr>
      </w:pPr>
      <w:r>
        <w:t xml:space="preserve">El teorema de </w:t>
      </w:r>
      <w:proofErr w:type="spellStart"/>
      <w:r>
        <w:t>Khun</w:t>
      </w:r>
      <w:proofErr w:type="spellEnd"/>
      <w:r>
        <w:t xml:space="preserve">-Tucker juega un papel importante en la teoría de las SMV. De acuerdo a este teorema, la solución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oMath>
      <w:r>
        <w:rPr>
          <w:rFonts w:eastAsiaTheme="minorEastAsia"/>
        </w:rPr>
        <w:t xml:space="preserve"> del problema satisface:</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A01CA3" w:rsidTr="004B3D7C">
        <w:tc>
          <w:tcPr>
            <w:tcW w:w="8642" w:type="dxa"/>
          </w:tcPr>
          <w:p w:rsidR="00A01CA3" w:rsidRDefault="00435561" w:rsidP="00ED3468">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-1+</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i</m:t>
                            </m:r>
                          </m:sub>
                        </m:sSub>
                      </m:e>
                    </m:acc>
                  </m:e>
                </m:d>
                <m:r>
                  <w:rPr>
                    <w:rFonts w:ascii="Cambria Math" w:eastAsiaTheme="minorEastAsia" w:hAnsi="Cambria Math"/>
                  </w:rPr>
                  <m:t>=0,    i=1, …, l</m:t>
                </m:r>
              </m:oMath>
            </m:oMathPara>
          </w:p>
        </w:tc>
        <w:tc>
          <w:tcPr>
            <w:tcW w:w="236" w:type="dxa"/>
          </w:tcPr>
          <w:p w:rsidR="00A01CA3" w:rsidRDefault="00A01CA3" w:rsidP="00037A30">
            <w:r>
              <w:t>(8)</w:t>
            </w:r>
          </w:p>
        </w:tc>
      </w:tr>
      <w:tr w:rsidR="00ED3468" w:rsidTr="004B3D7C">
        <w:tc>
          <w:tcPr>
            <w:tcW w:w="8642" w:type="dxa"/>
          </w:tcPr>
          <w:p w:rsidR="00ED3468" w:rsidRPr="00815DF3" w:rsidRDefault="00435561" w:rsidP="00ED3468">
            <w:pPr>
              <w:rPr>
                <w:rFonts w:ascii="Calibri" w:eastAsia="Times New Roman" w:hAnsi="Calibri" w:cs="Times New Roman"/>
              </w:rPr>
            </w:pPr>
            <m:oMathPara>
              <m:oMath>
                <m:d>
                  <m:dPr>
                    <m:ctrlPr>
                      <w:rPr>
                        <w:rFonts w:ascii="Cambria Math" w:eastAsia="Times New Roman" w:hAnsi="Cambria Math" w:cs="Times New Roman"/>
                        <w:i/>
                      </w:rPr>
                    </m:ctrlPr>
                  </m:dPr>
                  <m:e>
                    <m:r>
                      <w:rPr>
                        <w:rFonts w:ascii="Cambria Math" w:eastAsia="Times New Roman" w:hAnsi="Cambria Math" w:cs="Times New Roman"/>
                      </w:rPr>
                      <m:t>C-</m:t>
                    </m:r>
                    <m:sSub>
                      <m:sSubPr>
                        <m:ctrlPr>
                          <w:rPr>
                            <w:rFonts w:ascii="Cambria Math" w:hAnsi="Cambria Math"/>
                            <w:i/>
                          </w:rPr>
                        </m:ctrlPr>
                      </m:sSubPr>
                      <m:e>
                        <m:r>
                          <w:rPr>
                            <w:rFonts w:ascii="Cambria Math" w:hAnsi="Cambria Math"/>
                          </w:rPr>
                          <m:t>α</m:t>
                        </m:r>
                      </m:e>
                      <m:sub>
                        <m:r>
                          <w:rPr>
                            <w:rFonts w:ascii="Cambria Math" w:hAnsi="Cambria Math"/>
                          </w:rPr>
                          <m:t>i</m:t>
                        </m:r>
                      </m:sub>
                    </m:sSub>
                    <m:ctrlPr>
                      <w:rPr>
                        <w:rFonts w:ascii="Cambria Math" w:hAnsi="Cambria Math"/>
                        <w:i/>
                      </w:rPr>
                    </m:ctrlPr>
                  </m:e>
                </m:d>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     i=1, …, l</m:t>
                </m:r>
              </m:oMath>
            </m:oMathPara>
          </w:p>
        </w:tc>
        <w:tc>
          <w:tcPr>
            <w:tcW w:w="236" w:type="dxa"/>
          </w:tcPr>
          <w:p w:rsidR="00ED3468" w:rsidRDefault="00ED3468" w:rsidP="00037A30">
            <w:r>
              <w:t>(9)</w:t>
            </w:r>
          </w:p>
        </w:tc>
      </w:tr>
    </w:tbl>
    <w:p w:rsidR="00A01CA3" w:rsidRDefault="00061C26" w:rsidP="00037A30">
      <w:r>
        <w:t xml:space="preserve">De esta igualdad se deduce que los únicos valores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r>
          <w:rPr>
            <w:rFonts w:ascii="Cambria Math" w:hAnsi="Cambria Math"/>
          </w:rPr>
          <m:t>≠0</m:t>
        </m:r>
      </m:oMath>
      <w:r>
        <w:rPr>
          <w:rFonts w:eastAsiaTheme="minorEastAsia"/>
        </w:rPr>
        <w:t xml:space="preserve"> son aquellos que para las constantes en (5) son satisfechas con el signo de igualdad.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correspondiente con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r>
          <w:rPr>
            <w:rFonts w:ascii="Cambria Math" w:hAnsi="Cambria Math"/>
          </w:rPr>
          <m:t>&gt;0</m:t>
        </m:r>
      </m:oMath>
      <w:r>
        <w:rPr>
          <w:rFonts w:eastAsiaTheme="minorEastAsia"/>
        </w:rPr>
        <w:t xml:space="preserve"> es llamado vector de soporte. Pero hay dos tipos de vectores de soporte en un caso no separable. En el caso </w:t>
      </w:r>
      <m:oMath>
        <m:r>
          <w:rPr>
            <w:rFonts w:ascii="Cambria Math" w:eastAsiaTheme="minorEastAsia" w:hAnsi="Cambria Math"/>
          </w:rPr>
          <m:t>0&lt;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acc>
        <m:r>
          <w:rPr>
            <w:rFonts w:ascii="Cambria Math" w:eastAsiaTheme="minorEastAsia" w:hAnsi="Cambria Math"/>
          </w:rPr>
          <m:t>&lt;C</m:t>
        </m:r>
      </m:oMath>
      <w:r>
        <w:rPr>
          <w:rFonts w:eastAsiaTheme="minorEastAsia"/>
        </w:rPr>
        <w:t xml:space="preserve">, el correspondiente vector de porte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satisface las igualdades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=1</m:t>
        </m:r>
      </m:oMath>
      <w:r>
        <w:rPr>
          <w:rFonts w:eastAsiaTheme="minorEastAsia"/>
        </w:rPr>
        <w:t xml:space="preserve"> y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En caso de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m:oMath>
      <w:r>
        <w:rPr>
          <w:rFonts w:eastAsiaTheme="minorEastAsia"/>
        </w:rPr>
        <w:t xml:space="preserve">, correspondiente vector de soporte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no </w:t>
      </w:r>
      <w:r w:rsidR="0078468E">
        <w:rPr>
          <w:rFonts w:eastAsiaTheme="minorEastAsia"/>
        </w:rPr>
        <w:t xml:space="preserve">satisface a (4). Nos referimos a los vectores de soporte como errores.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78468E">
        <w:rPr>
          <w:rFonts w:eastAsiaTheme="minorEastAsia"/>
        </w:rPr>
        <w:t xml:space="preserve"> correspondiente con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sidR="0078468E">
        <w:rPr>
          <w:rFonts w:eastAsiaTheme="minorEastAsia"/>
        </w:rPr>
        <w:t xml:space="preserve"> es clasificado correctamente y está claramente alejado del margen de decisión.  Como se observa en la </w:t>
      </w:r>
      <w:r w:rsidR="0078468E">
        <w:rPr>
          <w:rFonts w:eastAsiaTheme="minorEastAsia"/>
        </w:rPr>
        <w:fldChar w:fldCharType="begin"/>
      </w:r>
      <w:r w:rsidR="0078468E">
        <w:rPr>
          <w:rFonts w:eastAsiaTheme="minorEastAsia"/>
        </w:rPr>
        <w:instrText xml:space="preserve"> REF _Ref485063706 \h </w:instrText>
      </w:r>
      <w:r w:rsidR="0078468E">
        <w:rPr>
          <w:rFonts w:eastAsiaTheme="minorEastAsia"/>
        </w:rPr>
      </w:r>
      <w:r w:rsidR="0078468E">
        <w:rPr>
          <w:rFonts w:eastAsiaTheme="minorEastAsia"/>
        </w:rPr>
        <w:fldChar w:fldCharType="separate"/>
      </w:r>
      <w:r w:rsidR="00277F5B">
        <w:t xml:space="preserve">Figura </w:t>
      </w:r>
      <w:r w:rsidR="00277F5B">
        <w:rPr>
          <w:noProof/>
        </w:rPr>
        <w:t>2</w:t>
      </w:r>
      <w:r w:rsidR="00277F5B">
        <w:t>.</w:t>
      </w:r>
      <w:r w:rsidR="00277F5B">
        <w:rPr>
          <w:noProof/>
        </w:rPr>
        <w:t>14</w:t>
      </w:r>
      <w:r w:rsidR="0078468E">
        <w:rPr>
          <w:rFonts w:eastAsiaTheme="minorEastAsia"/>
        </w:rPr>
        <w:fldChar w:fldCharType="end"/>
      </w:r>
      <w:r w:rsidR="0078468E">
        <w:rPr>
          <w:rFonts w:eastAsiaTheme="minorEastAsia"/>
        </w:rPr>
        <w:t>.</w:t>
      </w:r>
    </w:p>
    <w:p w:rsidR="0078468E" w:rsidRDefault="0078468E" w:rsidP="0078468E">
      <w:pPr>
        <w:keepNext/>
        <w:jc w:val="center"/>
      </w:pPr>
      <w:r>
        <w:rPr>
          <w:noProof/>
          <w:lang w:eastAsia="es-MX"/>
        </w:rPr>
        <w:drawing>
          <wp:inline distT="0" distB="0" distL="0" distR="0" wp14:anchorId="08FF5DB4" wp14:editId="47BA74BE">
            <wp:extent cx="3704656" cy="2624447"/>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mv 4.png"/>
                    <pic:cNvPicPr/>
                  </pic:nvPicPr>
                  <pic:blipFill>
                    <a:blip r:embed="rId32">
                      <a:extLst>
                        <a:ext uri="{28A0092B-C50C-407E-A947-70E740481C1C}">
                          <a14:useLocalDpi xmlns:a14="http://schemas.microsoft.com/office/drawing/2010/main" val="0"/>
                        </a:ext>
                      </a:extLst>
                    </a:blip>
                    <a:stretch>
                      <a:fillRect/>
                    </a:stretch>
                  </pic:blipFill>
                  <pic:spPr>
                    <a:xfrm>
                      <a:off x="0" y="0"/>
                      <a:ext cx="3731387" cy="2643384"/>
                    </a:xfrm>
                    <a:prstGeom prst="rect">
                      <a:avLst/>
                    </a:prstGeom>
                  </pic:spPr>
                </pic:pic>
              </a:graphicData>
            </a:graphic>
          </wp:inline>
        </w:drawing>
      </w:r>
    </w:p>
    <w:p w:rsidR="00C21DE4" w:rsidRDefault="0078468E" w:rsidP="0078468E">
      <w:pPr>
        <w:pStyle w:val="Descripcin"/>
        <w:jc w:val="center"/>
      </w:pPr>
      <w:bookmarkStart w:id="100" w:name="_Ref485063706"/>
      <w:bookmarkStart w:id="101" w:name="_Toc486415520"/>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2</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14</w:t>
      </w:r>
      <w:r w:rsidR="00F07634">
        <w:rPr>
          <w:noProof/>
        </w:rPr>
        <w:fldChar w:fldCharType="end"/>
      </w:r>
      <w:bookmarkEnd w:id="100"/>
      <w:r>
        <w:t xml:space="preserve"> Aparición del parámetro de error </w:t>
      </w:r>
      <m:oMath>
        <m:sSub>
          <m:sSubPr>
            <m:ctrlPr>
              <w:rPr>
                <w:rFonts w:ascii="Cambria Math" w:hAnsi="Cambria Math"/>
              </w:rPr>
            </m:ctrlPr>
          </m:sSubPr>
          <m:e>
            <m:r>
              <w:rPr>
                <w:rFonts w:ascii="Cambria Math" w:hAnsi="Cambria Math"/>
              </w:rPr>
              <m:t>ξ</m:t>
            </m:r>
          </m:e>
          <m:sub>
            <m:r>
              <w:rPr>
                <w:rFonts w:ascii="Cambria Math" w:hAnsi="Cambria Math"/>
              </w:rPr>
              <m:t>i</m:t>
            </m:r>
          </m:sub>
        </m:sSub>
      </m:oMath>
      <w:r>
        <w:t xml:space="preserve"> en el error de clasificación.</w:t>
      </w:r>
      <w:bookmarkEnd w:id="101"/>
    </w:p>
    <w:p w:rsidR="0078468E" w:rsidRDefault="0078468E" w:rsidP="0078468E">
      <w:pPr>
        <w:rPr>
          <w:rFonts w:eastAsiaTheme="minorEastAsia"/>
        </w:rPr>
      </w:pPr>
      <w:r>
        <w:t xml:space="preserve">Para construir el hiperplano óptimo </w:t>
      </w:r>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se utiliza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1"/>
      </w:tblGrid>
      <w:tr w:rsidR="0078468E" w:rsidTr="007677CB">
        <w:tc>
          <w:tcPr>
            <w:tcW w:w="8217" w:type="dxa"/>
          </w:tcPr>
          <w:p w:rsidR="0078468E" w:rsidRDefault="00435561" w:rsidP="0078468E">
            <m:oMathPara>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l</m:t>
                    </m:r>
                  </m:sup>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acc>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m:oMathPara>
          </w:p>
        </w:tc>
        <w:tc>
          <w:tcPr>
            <w:tcW w:w="611" w:type="dxa"/>
            <w:vAlign w:val="center"/>
          </w:tcPr>
          <w:p w:rsidR="0078468E" w:rsidRDefault="0078468E" w:rsidP="0078468E">
            <w:r>
              <w:t>(10)</w:t>
            </w:r>
          </w:p>
        </w:tc>
      </w:tr>
    </w:tbl>
    <w:p w:rsidR="0078468E" w:rsidRDefault="004B3D7C" w:rsidP="0078468E">
      <w:r>
        <w:t>Y escalar b puede ser determinado de las condiciones de Kuhn-Tucker (9).</w:t>
      </w:r>
    </w:p>
    <w:p w:rsidR="004B3D7C" w:rsidRDefault="004B3D7C" w:rsidP="0078468E">
      <w:r>
        <w:t xml:space="preserve">La función de decisión generalizada de (3) y (10) es tal que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1"/>
      </w:tblGrid>
      <w:tr w:rsidR="004B3D7C" w:rsidTr="007677CB">
        <w:tc>
          <w:tcPr>
            <w:tcW w:w="8217" w:type="dxa"/>
          </w:tcPr>
          <w:p w:rsidR="004B3D7C" w:rsidRDefault="004B3D7C" w:rsidP="004B3D7C">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=sig </m:t>
                </m:r>
                <m:d>
                  <m:dPr>
                    <m:ctrlPr>
                      <w:rPr>
                        <w:rFonts w:ascii="Cambria Math" w:hAnsi="Cambria Math"/>
                        <w:i/>
                      </w:rPr>
                    </m:ctrlPr>
                  </m:dPr>
                  <m:e>
                    <m:r>
                      <w:rPr>
                        <w:rFonts w:ascii="Cambria Math" w:hAnsi="Cambria Math"/>
                      </w:rPr>
                      <m:t>w∙z+b</m:t>
                    </m:r>
                  </m:e>
                </m:d>
                <m:r>
                  <w:rPr>
                    <w:rFonts w:ascii="Cambria Math" w:hAnsi="Cambria Math"/>
                  </w:rPr>
                  <m:t>=sign</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∙z+b</m:t>
                    </m:r>
                  </m:e>
                </m:d>
              </m:oMath>
            </m:oMathPara>
          </w:p>
        </w:tc>
        <w:tc>
          <w:tcPr>
            <w:tcW w:w="611" w:type="dxa"/>
            <w:vAlign w:val="center"/>
          </w:tcPr>
          <w:p w:rsidR="004B3D7C" w:rsidRDefault="004B3D7C" w:rsidP="0078468E">
            <w:r>
              <w:t>(11)</w:t>
            </w:r>
          </w:p>
        </w:tc>
      </w:tr>
    </w:tbl>
    <w:p w:rsidR="004B3D7C" w:rsidRPr="0078468E" w:rsidRDefault="004B3D7C" w:rsidP="0078468E"/>
    <w:p w:rsidR="00C21DE4" w:rsidRDefault="00A10C39" w:rsidP="004B3D7C">
      <w:pPr>
        <w:pStyle w:val="Ttulo4"/>
      </w:pPr>
      <w:proofErr w:type="spellStart"/>
      <w:r>
        <w:t>Kernels</w:t>
      </w:r>
      <w:proofErr w:type="spellEnd"/>
      <w:r>
        <w:t xml:space="preserve"> de las MVS</w:t>
      </w:r>
    </w:p>
    <w:p w:rsidR="00A10C39" w:rsidRDefault="00A10C39" w:rsidP="00A10C39">
      <w:r>
        <w:t xml:space="preserve">Se presentan aquí algunos ejemplos de funciones de </w:t>
      </w:r>
      <w:proofErr w:type="spellStart"/>
      <w:r>
        <w:t>Kernel</w:t>
      </w:r>
      <w:proofErr w:type="spellEnd"/>
      <w:r>
        <w:t>:</w:t>
      </w:r>
    </w:p>
    <w:p w:rsidR="00A10C39" w:rsidRPr="00673B04" w:rsidRDefault="00A10C39" w:rsidP="00A10C39">
      <w:pPr>
        <w:pStyle w:val="Prrafodelista"/>
        <w:numPr>
          <w:ilvl w:val="0"/>
          <w:numId w:val="30"/>
        </w:numPr>
      </w:pPr>
      <w:proofErr w:type="spellStart"/>
      <w:r w:rsidRPr="00673B04">
        <w:t>Kernel</w:t>
      </w:r>
      <w:proofErr w:type="spellEnd"/>
      <w:r w:rsidRPr="00673B04">
        <w:t xml:space="preserve"> Lineal: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7"/>
        <w:gridCol w:w="611"/>
      </w:tblGrid>
      <w:tr w:rsidR="00673B04" w:rsidTr="00673B04">
        <w:tc>
          <w:tcPr>
            <w:tcW w:w="7497" w:type="dxa"/>
          </w:tcPr>
          <w:p w:rsidR="00673B04" w:rsidRDefault="00673B04" w:rsidP="00673B04">
            <w:pPr>
              <w:pStyle w:val="Prrafodelista"/>
              <w:ind w:left="0"/>
            </w:pPr>
            <m:oMathPara>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 xml:space="preserve">=&lt;x,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&gt;</m:t>
                </m:r>
              </m:oMath>
            </m:oMathPara>
          </w:p>
        </w:tc>
        <w:tc>
          <w:tcPr>
            <w:tcW w:w="611" w:type="dxa"/>
          </w:tcPr>
          <w:p w:rsidR="00673B04" w:rsidRDefault="00673B04" w:rsidP="00A10C39">
            <w:pPr>
              <w:pStyle w:val="Prrafodelista"/>
              <w:ind w:left="0"/>
            </w:pPr>
            <w:r>
              <w:t>(12)</w:t>
            </w:r>
          </w:p>
        </w:tc>
      </w:tr>
    </w:tbl>
    <w:p w:rsidR="00A10C39" w:rsidRPr="00673B04" w:rsidRDefault="00A10C39" w:rsidP="00A10C39">
      <w:pPr>
        <w:pStyle w:val="Prrafodelista"/>
      </w:pPr>
    </w:p>
    <w:p w:rsidR="00A10C39" w:rsidRPr="00673B04" w:rsidRDefault="00A10C39" w:rsidP="00A10C39">
      <w:pPr>
        <w:pStyle w:val="Prrafodelista"/>
        <w:numPr>
          <w:ilvl w:val="0"/>
          <w:numId w:val="30"/>
        </w:numPr>
      </w:pPr>
      <w:proofErr w:type="spellStart"/>
      <w:r w:rsidRPr="00673B04">
        <w:t>Kernel</w:t>
      </w:r>
      <w:proofErr w:type="spellEnd"/>
      <w:r w:rsidRPr="00673B04">
        <w:t xml:space="preserve"> Polinómico de grado-p:</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7"/>
        <w:gridCol w:w="611"/>
      </w:tblGrid>
      <w:tr w:rsidR="00673B04" w:rsidTr="00673B04">
        <w:tc>
          <w:tcPr>
            <w:tcW w:w="7497" w:type="dxa"/>
          </w:tcPr>
          <w:p w:rsidR="00673B04" w:rsidRDefault="00435561" w:rsidP="00673B04">
            <w:pPr>
              <w:pStyle w:val="Prrafodelista"/>
              <w:ind w:left="0"/>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[γ&lt;x,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&gt;τ]</m:t>
                    </m:r>
                  </m:e>
                  <m:sup>
                    <m:r>
                      <w:rPr>
                        <w:rFonts w:ascii="Cambria Math" w:hAnsi="Cambria Math"/>
                      </w:rPr>
                      <m:t>p</m:t>
                    </m:r>
                  </m:sup>
                </m:sSup>
              </m:oMath>
            </m:oMathPara>
          </w:p>
        </w:tc>
        <w:tc>
          <w:tcPr>
            <w:tcW w:w="611" w:type="dxa"/>
          </w:tcPr>
          <w:p w:rsidR="00673B04" w:rsidRDefault="00673B04" w:rsidP="00A10C39">
            <w:pPr>
              <w:pStyle w:val="Prrafodelista"/>
              <w:ind w:left="0"/>
            </w:pPr>
            <w:r>
              <w:t>(13)</w:t>
            </w:r>
          </w:p>
        </w:tc>
      </w:tr>
    </w:tbl>
    <w:p w:rsidR="00A10C39" w:rsidRPr="00673B04" w:rsidRDefault="00A10C39" w:rsidP="00A10C39">
      <w:pPr>
        <w:pStyle w:val="Prrafodelista"/>
      </w:pPr>
    </w:p>
    <w:p w:rsidR="00A10C39" w:rsidRPr="00673B04" w:rsidRDefault="00A10C39" w:rsidP="00A10C39">
      <w:pPr>
        <w:pStyle w:val="Prrafodelista"/>
        <w:numPr>
          <w:ilvl w:val="0"/>
          <w:numId w:val="30"/>
        </w:numPr>
      </w:pPr>
      <w:proofErr w:type="spellStart"/>
      <w:r w:rsidRPr="00673B04">
        <w:t>Kernel</w:t>
      </w:r>
      <w:proofErr w:type="spellEnd"/>
      <w:r w:rsidRPr="00673B04">
        <w:t xml:space="preserve"> Gaussiano:</w:t>
      </w:r>
    </w:p>
    <w:p w:rsidR="00673B04" w:rsidRDefault="00673B04" w:rsidP="00673B04">
      <w:pPr>
        <w:pStyle w:val="Prrafodelista"/>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gridCol w:w="643"/>
      </w:tblGrid>
      <w:tr w:rsidR="00673B04" w:rsidTr="00673B04">
        <w:tc>
          <w:tcPr>
            <w:tcW w:w="7465" w:type="dxa"/>
          </w:tcPr>
          <w:p w:rsidR="00673B04" w:rsidRDefault="00673B04" w:rsidP="00673B04">
            <w:pPr>
              <w:pStyle w:val="Prrafodelista"/>
              <w:ind w:left="0"/>
            </w:pPr>
            <m:oMathPara>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-γ∥x-</m:t>
                        </m:r>
                        <m:sSup>
                          <m:sSupPr>
                            <m:ctrlPr>
                              <w:rPr>
                                <w:rFonts w:ascii="Cambria Math" w:hAnsi="Cambria Math"/>
                                <w:i/>
                              </w:rPr>
                            </m:ctrlPr>
                          </m:sSupPr>
                          <m:e>
                            <m:r>
                              <w:rPr>
                                <w:rFonts w:ascii="Cambria Math" w:hAnsi="Cambria Math"/>
                              </w:rPr>
                              <m:t>x</m:t>
                            </m:r>
                          </m:e>
                          <m: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sup>
                        </m:sSup>
                      </m:e>
                    </m:d>
                  </m:e>
                </m:func>
                <m:r>
                  <w:rPr>
                    <w:rFonts w:ascii="Cambria Math" w:hAnsi="Cambria Math"/>
                  </w:rPr>
                  <m:t>,τ&gt;0</m:t>
                </m:r>
              </m:oMath>
            </m:oMathPara>
          </w:p>
        </w:tc>
        <w:tc>
          <w:tcPr>
            <w:tcW w:w="643" w:type="dxa"/>
          </w:tcPr>
          <w:p w:rsidR="00673B04" w:rsidRDefault="00673B04" w:rsidP="00673B04">
            <w:pPr>
              <w:pStyle w:val="Prrafodelista"/>
              <w:ind w:left="0"/>
            </w:pPr>
            <w:r>
              <w:t>(14)</w:t>
            </w:r>
          </w:p>
        </w:tc>
      </w:tr>
    </w:tbl>
    <w:p w:rsidR="00673B04" w:rsidRDefault="00673B04" w:rsidP="00673B04">
      <w:pPr>
        <w:pStyle w:val="Prrafodelista"/>
      </w:pPr>
    </w:p>
    <w:p w:rsidR="001709BC" w:rsidRDefault="001709BC" w:rsidP="00673B04">
      <w:pPr>
        <w:pStyle w:val="Prrafodelista"/>
        <w:sectPr w:rsidR="001709BC" w:rsidSect="00EE52FB">
          <w:headerReference w:type="default" r:id="rId33"/>
          <w:pgSz w:w="12240" w:h="15840"/>
          <w:pgMar w:top="1417" w:right="1701" w:bottom="1417" w:left="1701" w:header="708" w:footer="708" w:gutter="0"/>
          <w:cols w:space="708"/>
          <w:titlePg/>
          <w:docGrid w:linePitch="360"/>
        </w:sectPr>
      </w:pPr>
    </w:p>
    <w:p w:rsidR="00110F5C" w:rsidRDefault="00110F5C" w:rsidP="00110F5C">
      <w:pPr>
        <w:pStyle w:val="Prrafodelista"/>
        <w:tabs>
          <w:tab w:val="left" w:pos="1233"/>
        </w:tabs>
      </w:pPr>
    </w:p>
    <w:p w:rsidR="001709BC" w:rsidRDefault="001709BC" w:rsidP="00673B04">
      <w:pPr>
        <w:pStyle w:val="Prrafodelista"/>
      </w:pPr>
    </w:p>
    <w:p w:rsidR="001709BC" w:rsidRDefault="001709BC" w:rsidP="00673B04">
      <w:pPr>
        <w:pStyle w:val="Prrafodelista"/>
      </w:pPr>
    </w:p>
    <w:p w:rsidR="001709BC" w:rsidRDefault="001709BC" w:rsidP="00673B04">
      <w:pPr>
        <w:pStyle w:val="Prrafodelista"/>
      </w:pPr>
    </w:p>
    <w:p w:rsidR="001709BC" w:rsidRDefault="001709BC" w:rsidP="00673B04">
      <w:pPr>
        <w:pStyle w:val="Prrafodelista"/>
      </w:pPr>
    </w:p>
    <w:p w:rsidR="001709BC" w:rsidRDefault="001709BC" w:rsidP="00673B04">
      <w:pPr>
        <w:pStyle w:val="Prrafodelista"/>
      </w:pPr>
    </w:p>
    <w:p w:rsidR="00110F5C" w:rsidRDefault="00110F5C" w:rsidP="00673B04">
      <w:pPr>
        <w:pStyle w:val="Prrafodelista"/>
      </w:pPr>
    </w:p>
    <w:p w:rsidR="00110F5C" w:rsidRDefault="00110F5C" w:rsidP="00673B04">
      <w:pPr>
        <w:pStyle w:val="Prrafodelista"/>
      </w:pPr>
    </w:p>
    <w:p w:rsidR="00110F5C" w:rsidRDefault="00110F5C" w:rsidP="00673B04">
      <w:pPr>
        <w:pStyle w:val="Prrafodelista"/>
      </w:pPr>
    </w:p>
    <w:p w:rsidR="00110F5C" w:rsidRDefault="00110F5C" w:rsidP="00673B04">
      <w:pPr>
        <w:pStyle w:val="Prrafodelista"/>
      </w:pPr>
    </w:p>
    <w:p w:rsidR="00110F5C" w:rsidRDefault="00110F5C" w:rsidP="00673B04">
      <w:pPr>
        <w:pStyle w:val="Prrafodelista"/>
      </w:pPr>
    </w:p>
    <w:p w:rsidR="00110F5C" w:rsidRPr="00A10C39" w:rsidRDefault="00110F5C" w:rsidP="00673B04">
      <w:pPr>
        <w:pStyle w:val="Prrafodelista"/>
      </w:pPr>
    </w:p>
    <w:p w:rsidR="00FB2832" w:rsidRPr="00FB2832" w:rsidRDefault="00FB2832" w:rsidP="00FB2832">
      <w:pPr>
        <w:pStyle w:val="Ttulo1"/>
        <w:ind w:left="0" w:firstLine="0"/>
        <w:jc w:val="center"/>
        <w:rPr>
          <w:sz w:val="144"/>
        </w:rPr>
      </w:pPr>
      <w:r w:rsidRPr="00FB2832">
        <w:rPr>
          <w:sz w:val="144"/>
        </w:rPr>
        <w:br/>
      </w:r>
      <w:bookmarkStart w:id="102" w:name="_Toc486415601"/>
      <w:r w:rsidR="00842A73" w:rsidRPr="00F15A03">
        <w:rPr>
          <w:sz w:val="96"/>
        </w:rPr>
        <w:t>Estado del Arte</w:t>
      </w:r>
      <w:bookmarkEnd w:id="102"/>
    </w:p>
    <w:p w:rsidR="00FB2832" w:rsidRDefault="00FB2832">
      <w:pPr>
        <w:spacing w:after="160"/>
        <w:jc w:val="left"/>
      </w:pPr>
      <w:r>
        <w:br w:type="page"/>
      </w:r>
    </w:p>
    <w:p w:rsidR="003E17B4" w:rsidRPr="00333F65" w:rsidRDefault="003E17B4" w:rsidP="003E17B4">
      <w:pPr>
        <w:pStyle w:val="Ttulo2"/>
        <w:rPr>
          <w:lang w:val="en-US"/>
        </w:rPr>
      </w:pPr>
      <w:bookmarkStart w:id="103" w:name="_Toc486415602"/>
      <w:r w:rsidRPr="00333F65">
        <w:rPr>
          <w:lang w:val="en-US"/>
        </w:rPr>
        <w:t>EEG-Based Emotion Recognition Approach for E-Healthcare Applications</w:t>
      </w:r>
      <w:r w:rsidR="00156634">
        <w:rPr>
          <w:lang w:val="en-US"/>
        </w:rPr>
        <w:t xml:space="preserve"> </w:t>
      </w:r>
      <w:r w:rsidR="00156634">
        <w:rPr>
          <w:lang w:val="en-US"/>
        </w:rPr>
        <w:fldChar w:fldCharType="begin" w:fldLock="1"/>
      </w:r>
      <w:r w:rsidR="003C0D9A">
        <w:rPr>
          <w:lang w:val="en-US"/>
        </w:rPr>
        <w:instrText>ADDIN CSL_CITATION { "citationItems" : [ { "id" : "ITEM-1", "itemData" : { "DOI" : "10.1109/ICUFN.2016.7536936", "ISBN" : "978-1-4673-9991-3", "author" : [ { "dropping-particle" : "", "family" : "Ali", "given" : "Mouhannad", "non-dropping-particle" : "", "parse-names" : false, "suffix" : "" }, { "dropping-particle" : "", "family" : "Mosa", "given" : "Ahmad Haj", "non-dropping-particle" : "", "parse-names" : false, "suffix" : "" }, { "dropping-particle" : "", "family" : "Machot", "given" : "Fadi", "non-dropping-particle" : "Al", "parse-names" : false, "suffix" : "" }, { "dropping-particle" : "", "family" : "Kyamakya", "given" : "Kyandoghere", "non-dropping-particle" : "", "parse-names" : false, "suffix" : "" } ], "container-title" : "2016 Eighth International Conference on Ubiquitous and Future Networks (ICUFN)", "id" : "ITEM-1", "issued" : { "date-parts" : [ [ "2016", "7" ] ] }, "page" : "946-950", "publisher" : "IEEE", "title" : "EEG-based emotion recognition approach for e-healthcare applications", "type" : "paper-conference" }, "uris" : [ "http://www.mendeley.com/documents/?uuid=c61e280b-b5b3-458c-a02f-20cb8e5fc504" ] } ], "mendeley" : { "formattedCitation" : "[22]", "plainTextFormattedCitation" : "[22]", "previouslyFormattedCitation" : "[22]" }, "properties" : {  }, "schema" : "https://github.com/citation-style-language/schema/raw/master/csl-citation.json" }</w:instrText>
      </w:r>
      <w:r w:rsidR="00156634">
        <w:rPr>
          <w:lang w:val="en-US"/>
        </w:rPr>
        <w:fldChar w:fldCharType="separate"/>
      </w:r>
      <w:bookmarkEnd w:id="103"/>
      <w:r w:rsidR="003C0D9A" w:rsidRPr="003C0D9A">
        <w:rPr>
          <w:noProof/>
          <w:lang w:val="en-US"/>
        </w:rPr>
        <w:t>[22]</w:t>
      </w:r>
      <w:r w:rsidR="00156634">
        <w:rPr>
          <w:lang w:val="en-US"/>
        </w:rPr>
        <w:fldChar w:fldCharType="end"/>
      </w:r>
      <w:r w:rsidRPr="00333F65">
        <w:rPr>
          <w:lang w:val="en-US"/>
        </w:rPr>
        <w:t xml:space="preserve"> </w:t>
      </w:r>
    </w:p>
    <w:p w:rsidR="003E17B4" w:rsidRDefault="003E17B4" w:rsidP="003E17B4">
      <w:r>
        <w:t xml:space="preserve">En este artículo se explica el proceso de detección de cuatro estados emocionales particularmente felicidad, tristeza, relajación y miedo en pacientes hospitalizados. </w:t>
      </w:r>
    </w:p>
    <w:p w:rsidR="003E17B4" w:rsidRDefault="003E17B4" w:rsidP="003E17B4">
      <w:r>
        <w:t xml:space="preserve">Las señales de EEG se registraron sobre el cuero cabelludo de acuerdo con el sistema internacional 10-20 a 32 personas de las cuales 16 mujeres y 16 hombres entre 19 y 32 años. Las posiciones de los 32 electrodos son Fp1, AF3, F3, F7, FC5, FC1, C3, T7, CP5, CP1, P3, P7, PO3, O1, Oz, </w:t>
      </w:r>
      <w:proofErr w:type="spellStart"/>
      <w:r>
        <w:t>Pz</w:t>
      </w:r>
      <w:proofErr w:type="spellEnd"/>
      <w:r>
        <w:t xml:space="preserve">, Fp2, AF4, </w:t>
      </w:r>
      <w:proofErr w:type="spellStart"/>
      <w:r>
        <w:t>Fz</w:t>
      </w:r>
      <w:proofErr w:type="spellEnd"/>
      <w:r>
        <w:t xml:space="preserve">, F4, F8, FC6, FC2, </w:t>
      </w:r>
      <w:proofErr w:type="spellStart"/>
      <w:r>
        <w:t>Cz</w:t>
      </w:r>
      <w:proofErr w:type="spellEnd"/>
      <w:r>
        <w:t>, C4, T8, CP6, CP2, P4, P8, PO4 y O2.</w:t>
      </w:r>
    </w:p>
    <w:p w:rsidR="003E17B4" w:rsidRDefault="003E17B4" w:rsidP="003E17B4">
      <w:r>
        <w:t>Para la obtención de características se utilizó la transformada discreta de Wavelet. Para la clasificación, se han utilizado tres clasificadores: Análisis de Discriminante Cuadrático (QDA), K-Vecino más Cercano (KNN) y Máquinas de Vector Soporte (SVM) para determinar el modelo más eficiente de reconocimiento de emociones.</w:t>
      </w:r>
    </w:p>
    <w:p w:rsidR="003E17B4" w:rsidRDefault="003E17B4" w:rsidP="003E17B4">
      <w:r>
        <w:t>La Tabla 1 muestra la precisión de clasificación de cada estado emocional. El mejor rendimiento es dado por el clasificador SVM que muestra un valor de precisión de 83.87% en segundo lugar para para el clasificador KNN con un 75.53% y por último el clasificador QDA con un 60.78%.</w:t>
      </w:r>
    </w:p>
    <w:p w:rsidR="003E17B4" w:rsidRDefault="003E17B4" w:rsidP="003E17B4">
      <w:pPr>
        <w:pStyle w:val="Descripcin"/>
        <w:keepNext/>
      </w:pPr>
      <w:bookmarkStart w:id="104" w:name="_Toc486415490"/>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3</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1</w:t>
      </w:r>
      <w:r w:rsidR="00F07634">
        <w:rPr>
          <w:noProof/>
        </w:rPr>
        <w:fldChar w:fldCharType="end"/>
      </w:r>
      <w:r>
        <w:t xml:space="preserve"> Precisión de los clasificadores.</w:t>
      </w:r>
      <w:bookmarkEnd w:id="10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7"/>
        <w:gridCol w:w="1318"/>
        <w:gridCol w:w="1194"/>
        <w:gridCol w:w="1501"/>
        <w:gridCol w:w="1121"/>
        <w:gridCol w:w="1411"/>
        <w:gridCol w:w="1086"/>
      </w:tblGrid>
      <w:tr w:rsidR="001709BC" w:rsidRPr="001E7B30" w:rsidTr="001709BC">
        <w:trPr>
          <w:trHeight w:val="217"/>
        </w:trPr>
        <w:tc>
          <w:tcPr>
            <w:tcW w:w="1207"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Método</w:t>
            </w:r>
          </w:p>
        </w:tc>
        <w:tc>
          <w:tcPr>
            <w:tcW w:w="1318"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Felicidad</w:t>
            </w:r>
          </w:p>
        </w:tc>
        <w:tc>
          <w:tcPr>
            <w:tcW w:w="1194"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Tristeza</w:t>
            </w:r>
          </w:p>
        </w:tc>
        <w:tc>
          <w:tcPr>
            <w:tcW w:w="1501"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Relajación</w:t>
            </w:r>
          </w:p>
        </w:tc>
        <w:tc>
          <w:tcPr>
            <w:tcW w:w="1121"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Miedo</w:t>
            </w:r>
          </w:p>
        </w:tc>
        <w:tc>
          <w:tcPr>
            <w:tcW w:w="1411"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 xml:space="preserve">Promedio </w:t>
            </w:r>
          </w:p>
        </w:tc>
        <w:tc>
          <w:tcPr>
            <w:tcW w:w="1086" w:type="dxa"/>
            <w:tcBorders>
              <w:top w:val="single" w:sz="4" w:space="0" w:color="auto"/>
              <w:bottom w:val="single" w:sz="4" w:space="0" w:color="auto"/>
            </w:tcBorders>
          </w:tcPr>
          <w:p w:rsidR="001709BC" w:rsidRPr="001E7B30" w:rsidRDefault="001709BC" w:rsidP="001E7B30">
            <w:pPr>
              <w:pStyle w:val="Sinespaciado"/>
              <w:rPr>
                <w:b/>
                <w:i/>
              </w:rPr>
            </w:pPr>
          </w:p>
        </w:tc>
      </w:tr>
      <w:tr w:rsidR="001709BC" w:rsidTr="001709BC">
        <w:trPr>
          <w:trHeight w:val="205"/>
        </w:trPr>
        <w:tc>
          <w:tcPr>
            <w:tcW w:w="1207" w:type="dxa"/>
            <w:tcBorders>
              <w:top w:val="single" w:sz="4" w:space="0" w:color="auto"/>
            </w:tcBorders>
          </w:tcPr>
          <w:p w:rsidR="001709BC" w:rsidRPr="001E7B30" w:rsidRDefault="001709BC" w:rsidP="001E7B30">
            <w:pPr>
              <w:pStyle w:val="Sinespaciado"/>
            </w:pPr>
            <w:r w:rsidRPr="001E7B30">
              <w:t>QDA</w:t>
            </w:r>
          </w:p>
        </w:tc>
        <w:tc>
          <w:tcPr>
            <w:tcW w:w="1318" w:type="dxa"/>
            <w:tcBorders>
              <w:top w:val="single" w:sz="4" w:space="0" w:color="auto"/>
            </w:tcBorders>
          </w:tcPr>
          <w:p w:rsidR="001709BC" w:rsidRPr="001E7B30" w:rsidRDefault="001709BC" w:rsidP="001E7B30">
            <w:pPr>
              <w:pStyle w:val="Sinespaciado"/>
            </w:pPr>
            <w:r w:rsidRPr="001E7B30">
              <w:t>55.33%</w:t>
            </w:r>
          </w:p>
        </w:tc>
        <w:tc>
          <w:tcPr>
            <w:tcW w:w="1194" w:type="dxa"/>
            <w:tcBorders>
              <w:top w:val="single" w:sz="4" w:space="0" w:color="auto"/>
            </w:tcBorders>
          </w:tcPr>
          <w:p w:rsidR="001709BC" w:rsidRPr="001E7B30" w:rsidRDefault="001709BC" w:rsidP="001E7B30">
            <w:pPr>
              <w:pStyle w:val="Sinespaciado"/>
            </w:pPr>
            <w:r w:rsidRPr="001E7B30">
              <w:t>60.59%</w:t>
            </w:r>
          </w:p>
        </w:tc>
        <w:tc>
          <w:tcPr>
            <w:tcW w:w="1501" w:type="dxa"/>
            <w:tcBorders>
              <w:top w:val="single" w:sz="4" w:space="0" w:color="auto"/>
            </w:tcBorders>
          </w:tcPr>
          <w:p w:rsidR="001709BC" w:rsidRPr="001E7B30" w:rsidRDefault="001709BC" w:rsidP="001E7B30">
            <w:pPr>
              <w:pStyle w:val="Sinespaciado"/>
            </w:pPr>
            <w:r w:rsidRPr="001E7B30">
              <w:t>60.03%</w:t>
            </w:r>
          </w:p>
        </w:tc>
        <w:tc>
          <w:tcPr>
            <w:tcW w:w="1121" w:type="dxa"/>
            <w:tcBorders>
              <w:top w:val="single" w:sz="4" w:space="0" w:color="auto"/>
            </w:tcBorders>
          </w:tcPr>
          <w:p w:rsidR="001709BC" w:rsidRPr="001E7B30" w:rsidRDefault="001709BC" w:rsidP="001E7B30">
            <w:pPr>
              <w:pStyle w:val="Sinespaciado"/>
            </w:pPr>
            <w:r w:rsidRPr="001E7B30">
              <w:t>67.15%</w:t>
            </w:r>
          </w:p>
        </w:tc>
        <w:tc>
          <w:tcPr>
            <w:tcW w:w="1411" w:type="dxa"/>
            <w:tcBorders>
              <w:top w:val="single" w:sz="4" w:space="0" w:color="auto"/>
            </w:tcBorders>
          </w:tcPr>
          <w:p w:rsidR="001709BC" w:rsidRPr="001E7B30" w:rsidRDefault="001709BC" w:rsidP="001E7B30">
            <w:pPr>
              <w:pStyle w:val="Sinespaciado"/>
            </w:pPr>
            <w:r w:rsidRPr="001E7B30">
              <w:t>60.78%</w:t>
            </w:r>
          </w:p>
        </w:tc>
        <w:tc>
          <w:tcPr>
            <w:tcW w:w="1086" w:type="dxa"/>
            <w:tcBorders>
              <w:top w:val="single" w:sz="4" w:space="0" w:color="auto"/>
            </w:tcBorders>
          </w:tcPr>
          <w:p w:rsidR="001709BC" w:rsidRPr="001E7B30" w:rsidRDefault="001709BC" w:rsidP="001E7B30">
            <w:pPr>
              <w:pStyle w:val="Sinespaciado"/>
            </w:pPr>
          </w:p>
        </w:tc>
      </w:tr>
      <w:tr w:rsidR="001709BC" w:rsidTr="001709BC">
        <w:trPr>
          <w:trHeight w:val="217"/>
        </w:trPr>
        <w:tc>
          <w:tcPr>
            <w:tcW w:w="1207" w:type="dxa"/>
          </w:tcPr>
          <w:p w:rsidR="001709BC" w:rsidRPr="001E7B30" w:rsidRDefault="001709BC" w:rsidP="001E7B30">
            <w:pPr>
              <w:pStyle w:val="Sinespaciado"/>
            </w:pPr>
            <w:r w:rsidRPr="001E7B30">
              <w:t>KNN</w:t>
            </w:r>
          </w:p>
        </w:tc>
        <w:tc>
          <w:tcPr>
            <w:tcW w:w="1318" w:type="dxa"/>
          </w:tcPr>
          <w:p w:rsidR="001709BC" w:rsidRPr="001E7B30" w:rsidRDefault="001709BC" w:rsidP="001E7B30">
            <w:pPr>
              <w:pStyle w:val="Sinespaciado"/>
            </w:pPr>
            <w:r w:rsidRPr="001E7B30">
              <w:t>76.75%</w:t>
            </w:r>
          </w:p>
        </w:tc>
        <w:tc>
          <w:tcPr>
            <w:tcW w:w="1194" w:type="dxa"/>
          </w:tcPr>
          <w:p w:rsidR="001709BC" w:rsidRPr="001E7B30" w:rsidRDefault="001709BC" w:rsidP="001E7B30">
            <w:pPr>
              <w:pStyle w:val="Sinespaciado"/>
            </w:pPr>
            <w:r w:rsidRPr="001E7B30">
              <w:t>75.54%</w:t>
            </w:r>
          </w:p>
        </w:tc>
        <w:tc>
          <w:tcPr>
            <w:tcW w:w="1501" w:type="dxa"/>
          </w:tcPr>
          <w:p w:rsidR="001709BC" w:rsidRPr="001E7B30" w:rsidRDefault="001709BC" w:rsidP="001E7B30">
            <w:pPr>
              <w:pStyle w:val="Sinespaciado"/>
            </w:pPr>
            <w:r w:rsidRPr="001E7B30">
              <w:t>76.90%</w:t>
            </w:r>
          </w:p>
        </w:tc>
        <w:tc>
          <w:tcPr>
            <w:tcW w:w="1121" w:type="dxa"/>
          </w:tcPr>
          <w:p w:rsidR="001709BC" w:rsidRPr="001E7B30" w:rsidRDefault="001709BC" w:rsidP="001E7B30">
            <w:pPr>
              <w:pStyle w:val="Sinespaciado"/>
            </w:pPr>
            <w:r w:rsidRPr="001E7B30">
              <w:t>72.90%</w:t>
            </w:r>
          </w:p>
        </w:tc>
        <w:tc>
          <w:tcPr>
            <w:tcW w:w="1411" w:type="dxa"/>
          </w:tcPr>
          <w:p w:rsidR="001709BC" w:rsidRPr="001E7B30" w:rsidRDefault="001709BC" w:rsidP="001E7B30">
            <w:pPr>
              <w:pStyle w:val="Sinespaciado"/>
            </w:pPr>
            <w:r w:rsidRPr="001E7B30">
              <w:t>75.53%</w:t>
            </w:r>
          </w:p>
        </w:tc>
        <w:tc>
          <w:tcPr>
            <w:tcW w:w="1086" w:type="dxa"/>
          </w:tcPr>
          <w:p w:rsidR="001709BC" w:rsidRPr="001E7B30" w:rsidRDefault="001709BC" w:rsidP="001E7B30">
            <w:pPr>
              <w:pStyle w:val="Sinespaciado"/>
            </w:pPr>
          </w:p>
        </w:tc>
      </w:tr>
      <w:tr w:rsidR="001709BC" w:rsidTr="001709BC">
        <w:trPr>
          <w:trHeight w:val="205"/>
        </w:trPr>
        <w:tc>
          <w:tcPr>
            <w:tcW w:w="1207" w:type="dxa"/>
            <w:tcBorders>
              <w:bottom w:val="single" w:sz="4" w:space="0" w:color="auto"/>
            </w:tcBorders>
          </w:tcPr>
          <w:p w:rsidR="001709BC" w:rsidRPr="001E7B30" w:rsidRDefault="001709BC" w:rsidP="001E7B30">
            <w:pPr>
              <w:pStyle w:val="Sinespaciado"/>
            </w:pPr>
            <w:r w:rsidRPr="001E7B30">
              <w:t>SVM</w:t>
            </w:r>
          </w:p>
        </w:tc>
        <w:tc>
          <w:tcPr>
            <w:tcW w:w="1318" w:type="dxa"/>
            <w:tcBorders>
              <w:bottom w:val="single" w:sz="4" w:space="0" w:color="auto"/>
            </w:tcBorders>
          </w:tcPr>
          <w:p w:rsidR="001709BC" w:rsidRPr="001E7B30" w:rsidRDefault="001709BC" w:rsidP="001E7B30">
            <w:pPr>
              <w:pStyle w:val="Sinespaciado"/>
            </w:pPr>
            <w:r w:rsidRPr="001E7B30">
              <w:t>84.95%</w:t>
            </w:r>
          </w:p>
        </w:tc>
        <w:tc>
          <w:tcPr>
            <w:tcW w:w="1194" w:type="dxa"/>
            <w:tcBorders>
              <w:bottom w:val="single" w:sz="4" w:space="0" w:color="auto"/>
            </w:tcBorders>
          </w:tcPr>
          <w:p w:rsidR="001709BC" w:rsidRPr="001E7B30" w:rsidRDefault="001709BC" w:rsidP="001E7B30">
            <w:pPr>
              <w:pStyle w:val="Sinespaciado"/>
            </w:pPr>
            <w:r w:rsidRPr="001E7B30">
              <w:t>83.25%</w:t>
            </w:r>
          </w:p>
        </w:tc>
        <w:tc>
          <w:tcPr>
            <w:tcW w:w="1501" w:type="dxa"/>
            <w:tcBorders>
              <w:bottom w:val="single" w:sz="4" w:space="0" w:color="auto"/>
            </w:tcBorders>
          </w:tcPr>
          <w:p w:rsidR="001709BC" w:rsidRPr="001E7B30" w:rsidRDefault="001709BC" w:rsidP="001E7B30">
            <w:pPr>
              <w:pStyle w:val="Sinespaciado"/>
            </w:pPr>
            <w:r w:rsidRPr="001E7B30">
              <w:t>83.12%</w:t>
            </w:r>
          </w:p>
        </w:tc>
        <w:tc>
          <w:tcPr>
            <w:tcW w:w="1121" w:type="dxa"/>
            <w:tcBorders>
              <w:bottom w:val="single" w:sz="4" w:space="0" w:color="auto"/>
            </w:tcBorders>
          </w:tcPr>
          <w:p w:rsidR="001709BC" w:rsidRPr="001E7B30" w:rsidRDefault="001709BC" w:rsidP="001E7B30">
            <w:pPr>
              <w:pStyle w:val="Sinespaciado"/>
            </w:pPr>
            <w:r w:rsidRPr="001E7B30">
              <w:t>84.14%</w:t>
            </w:r>
          </w:p>
        </w:tc>
        <w:tc>
          <w:tcPr>
            <w:tcW w:w="1411" w:type="dxa"/>
            <w:tcBorders>
              <w:bottom w:val="single" w:sz="4" w:space="0" w:color="auto"/>
            </w:tcBorders>
          </w:tcPr>
          <w:p w:rsidR="001709BC" w:rsidRPr="001E7B30" w:rsidRDefault="001709BC" w:rsidP="001E7B30">
            <w:pPr>
              <w:pStyle w:val="Sinespaciado"/>
            </w:pPr>
            <w:r w:rsidRPr="001E7B30">
              <w:t>83.87%</w:t>
            </w:r>
          </w:p>
        </w:tc>
        <w:tc>
          <w:tcPr>
            <w:tcW w:w="1086" w:type="dxa"/>
            <w:tcBorders>
              <w:bottom w:val="single" w:sz="4" w:space="0" w:color="auto"/>
            </w:tcBorders>
          </w:tcPr>
          <w:p w:rsidR="001709BC" w:rsidRPr="001E7B30" w:rsidRDefault="001709BC" w:rsidP="001E7B30">
            <w:pPr>
              <w:pStyle w:val="Sinespaciado"/>
            </w:pPr>
          </w:p>
        </w:tc>
      </w:tr>
    </w:tbl>
    <w:p w:rsidR="003E17B4" w:rsidRDefault="003E17B4" w:rsidP="003E17B4">
      <w:r>
        <w:t xml:space="preserve"> </w:t>
      </w:r>
    </w:p>
    <w:p w:rsidR="003E17B4" w:rsidRPr="004C68F3" w:rsidRDefault="003E17B4" w:rsidP="004C68F3">
      <w:pPr>
        <w:pStyle w:val="Ttulo2"/>
      </w:pPr>
      <w:bookmarkStart w:id="105" w:name="_Toc486415603"/>
      <w:r w:rsidRPr="004C68F3">
        <w:t xml:space="preserve">Framework </w:t>
      </w:r>
      <w:r w:rsidR="004C68F3" w:rsidRPr="004C68F3">
        <w:t xml:space="preserve">de procesamiento de señales de EEG no invasivo para el análisis de la depresión en tiempo real </w:t>
      </w:r>
      <w:r>
        <w:fldChar w:fldCharType="begin" w:fldLock="1"/>
      </w:r>
      <w:r w:rsidR="003C0D9A">
        <w:instrText>ADDIN CSL_CITATION { "citationItems" : [ { "id" : "ITEM-1", "itemData" : { "DOI" : "10.1109/IntelliSys.2015.7361188", "ISBN" : "VO -", "abstract" : "There is a long list of words that describe depression; sadness, unhappiness, sorrow, dejection, low spirit, despondency, woe, gloom, pessimism, desolation, despair, hopelessness, moodiness, and a host of others. This study throws light upon the contribution EEG signal for depression analysis. In this paper, classification of depressed patients from normal subjects are identified by using EEG signal. Experimental results are carried out with the help of 13 depressed patients and 12 normal subjects. This paper tries to classify person's mental state either normal or depressed with the help of EEG signal using signal processing technique FFT and machine learning technique SVM. These noninvasive signal techniques are useful for detection of depression disorders through EEG signals. The proposed work is compared with the other methods. The diagnosis is done and appropriate remedies are taken according to scale of the depression in the patient. This work shows that linear analysis of EEG can be an efficient method for identifying depressed patients from normal subjects. It is recommended that this analysis may be a supporting aid for psychiatrists to identify severity level of depressed patients.", "author" : [ { "dropping-particle" : "", "family" : "Mantri", "given" : "S", "non-dropping-particle" : "", "parse-names" : false, "suffix" : "" }, { "dropping-particle" : "", "family" : "Agrawal", "given" : "P", "non-dropping-particle" : "", "parse-names" : false, "suffix" : "" }, { "dropping-particle" : "", "family" : "Patil", "given" : "D", "non-dropping-particle" : "", "parse-names" : false, "suffix" : "" }, { "dropping-particle" : "", "family" : "Wadhai", "given" : "V", "non-dropping-particle" : "", "parse-names" : false, "suffix" : "" } ], "container-title" : "SAI Intelligent Systems Conference (IntelliSys), 2015", "id" : "ITEM-1", "issued" : { "date-parts" : [ [ "2015" ] ] }, "page" : "518-521", "title" : "Non invasive EEG signal processing framework for real time depression analysis", "type" : "article-journal" }, "uris" : [ "http://www.mendeley.com/documents/?uuid=a8073cb3-dbea-4aa7-b3f2-9cade240c837" ] } ], "mendeley" : { "formattedCitation" : "[23]", "plainTextFormattedCitation" : "[23]", "previouslyFormattedCitation" : "[23]" }, "properties" : {  }, "schema" : "https://github.com/citation-style-language/schema/raw/master/csl-citation.json" }</w:instrText>
      </w:r>
      <w:r>
        <w:fldChar w:fldCharType="separate"/>
      </w:r>
      <w:bookmarkEnd w:id="105"/>
      <w:r w:rsidR="003C0D9A" w:rsidRPr="003C0D9A">
        <w:rPr>
          <w:noProof/>
        </w:rPr>
        <w:t>[23]</w:t>
      </w:r>
      <w:r>
        <w:fldChar w:fldCharType="end"/>
      </w:r>
    </w:p>
    <w:p w:rsidR="003E17B4" w:rsidRDefault="003E17B4" w:rsidP="003E17B4">
      <w:r>
        <w:t xml:space="preserve">En este artículo presenta una metodología para identificar depresión a través de señales </w:t>
      </w:r>
      <w:r w:rsidR="00BF665B">
        <w:t>electroencefalográficas</w:t>
      </w:r>
      <w:r>
        <w:t xml:space="preserve"> en tiempo real. Dicha metodología consta de cuatro fases: recolección de señales EEG, </w:t>
      </w:r>
      <w:r w:rsidR="00BF665B">
        <w:t>preprocesamiento</w:t>
      </w:r>
      <w:r>
        <w:t xml:space="preserve"> de la señal, extracción de características y clasificación.</w:t>
      </w:r>
    </w:p>
    <w:p w:rsidR="003E17B4" w:rsidRPr="00430D34" w:rsidRDefault="003E17B4" w:rsidP="003E17B4">
      <w:pPr>
        <w:rPr>
          <w:i/>
        </w:rPr>
      </w:pPr>
      <w:r w:rsidRPr="00430D34">
        <w:rPr>
          <w:i/>
        </w:rPr>
        <w:t>Recolección se señales EEG</w:t>
      </w:r>
    </w:p>
    <w:p w:rsidR="003E17B4" w:rsidRDefault="003E17B4" w:rsidP="00F3203D">
      <w:r w:rsidRPr="003C6B6F">
        <w:t xml:space="preserve">La recolección se señales EEG se realizó colocando un gorro con 8 electrodos sobre el cuero cabelludo </w:t>
      </w:r>
      <w:r w:rsidR="00BF665B" w:rsidRPr="003C6B6F">
        <w:t>de acuerdo con el</w:t>
      </w:r>
      <w:r w:rsidRPr="003C6B6F">
        <w:t xml:space="preserve"> sistema internacional 10-20 con las siguientes posiciones </w:t>
      </w:r>
      <w:proofErr w:type="spellStart"/>
      <w:r w:rsidRPr="00F3203D">
        <w:t>Fz</w:t>
      </w:r>
      <w:proofErr w:type="spellEnd"/>
      <w:r w:rsidRPr="00F3203D">
        <w:t xml:space="preserve">, </w:t>
      </w:r>
      <w:proofErr w:type="spellStart"/>
      <w:r w:rsidRPr="00F3203D">
        <w:t>Pz</w:t>
      </w:r>
      <w:proofErr w:type="spellEnd"/>
      <w:r w:rsidRPr="00F3203D">
        <w:t>, F3, F4, C3, C4, P3 y P4</w:t>
      </w:r>
      <w:r>
        <w:rPr>
          <w:sz w:val="20"/>
        </w:rPr>
        <w:t xml:space="preserve"> </w:t>
      </w:r>
      <w:r>
        <w:t>a una velocidad de muestreo de 256 Hz</w:t>
      </w:r>
      <w:r w:rsidRPr="003C6B6F">
        <w:rPr>
          <w:sz w:val="20"/>
        </w:rPr>
        <w:t xml:space="preserve"> durante 5 minutos. El grupo cons</w:t>
      </w:r>
      <w:r>
        <w:rPr>
          <w:sz w:val="20"/>
        </w:rPr>
        <w:t xml:space="preserve">ta </w:t>
      </w:r>
      <w:r>
        <w:t xml:space="preserve">de 25 sujetos, 13 mujeres y 12 hombres en un rango de edad de 16 a 60 años. De los cuales 12 son sujetos sanos y 13 fueron diagnosticados con depresión por el Hospital de Psiquiátrico de </w:t>
      </w:r>
      <w:proofErr w:type="spellStart"/>
      <w:r>
        <w:t>Panhale</w:t>
      </w:r>
      <w:proofErr w:type="spellEnd"/>
      <w:r>
        <w:t xml:space="preserve">, India. </w:t>
      </w:r>
    </w:p>
    <w:p w:rsidR="003E17B4" w:rsidRPr="00430D34" w:rsidRDefault="001709BC" w:rsidP="003E17B4">
      <w:pPr>
        <w:rPr>
          <w:i/>
        </w:rPr>
      </w:pPr>
      <w:r w:rsidRPr="00430D34">
        <w:rPr>
          <w:i/>
        </w:rPr>
        <w:t>Preprocesamiento</w:t>
      </w:r>
      <w:r w:rsidR="003E17B4" w:rsidRPr="00430D34">
        <w:rPr>
          <w:i/>
        </w:rPr>
        <w:t xml:space="preserve"> </w:t>
      </w:r>
    </w:p>
    <w:p w:rsidR="003E17B4" w:rsidRDefault="003E17B4" w:rsidP="003E17B4">
      <w:r>
        <w:t xml:space="preserve">Para el </w:t>
      </w:r>
      <w:r w:rsidR="001709BC">
        <w:t>preprocesamiento</w:t>
      </w:r>
      <w:r>
        <w:t xml:space="preserve"> se utilizó un filtro pasa banda de Butterworth, para obtener los ritmos cerebrales, delta (δ) (0.5–4 Hz), theta (θ) (4–8 Hz), </w:t>
      </w:r>
      <w:proofErr w:type="spellStart"/>
      <w:r>
        <w:t>alpha</w:t>
      </w:r>
      <w:proofErr w:type="spellEnd"/>
      <w:r>
        <w:t xml:space="preserve"> (α) (8–13 Hz) and beta (β) (13–30 Hz).</w:t>
      </w:r>
    </w:p>
    <w:p w:rsidR="003E17B4" w:rsidRPr="00430D34" w:rsidRDefault="003E17B4" w:rsidP="003E17B4">
      <w:pPr>
        <w:rPr>
          <w:i/>
        </w:rPr>
      </w:pPr>
      <w:r w:rsidRPr="00430D34">
        <w:rPr>
          <w:i/>
        </w:rPr>
        <w:t>Extracción de características</w:t>
      </w:r>
    </w:p>
    <w:p w:rsidR="003E17B4" w:rsidRDefault="003E17B4" w:rsidP="003E17B4">
      <w:r>
        <w:t>La extracción de características se utilizó la Trasformada Rápida de Fourier (FFT).</w:t>
      </w:r>
    </w:p>
    <w:p w:rsidR="003E17B4" w:rsidRPr="00430D34" w:rsidRDefault="003E17B4" w:rsidP="003E17B4">
      <w:pPr>
        <w:rPr>
          <w:i/>
        </w:rPr>
      </w:pPr>
      <w:r w:rsidRPr="00430D34">
        <w:rPr>
          <w:i/>
        </w:rPr>
        <w:t xml:space="preserve">Clasificación </w:t>
      </w:r>
    </w:p>
    <w:p w:rsidR="003E17B4" w:rsidRDefault="003E17B4" w:rsidP="003E17B4">
      <w:r>
        <w:t>Las señales de EEG se clasifican mediante Redes Neuronales Artificiales (ANN). El resultado de aplicar la red neural nos da un</w:t>
      </w:r>
      <w:r w:rsidR="004A1B4A">
        <w:t>a</w:t>
      </w:r>
      <w:r>
        <w:t xml:space="preserve"> precisión del 84%.</w:t>
      </w:r>
    </w:p>
    <w:p w:rsidR="003E17B4" w:rsidRPr="004C68F3" w:rsidRDefault="004C68F3" w:rsidP="000479C5">
      <w:pPr>
        <w:pStyle w:val="Ttulo2"/>
      </w:pPr>
      <w:bookmarkStart w:id="106" w:name="_Toc486415604"/>
      <w:r w:rsidRPr="004C68F3">
        <w:t xml:space="preserve">Máquina vectorial de apoyo para la clasificación de sujetos con estrés que utilizan señales EEG </w:t>
      </w:r>
      <w:r w:rsidR="000479C5">
        <w:fldChar w:fldCharType="begin" w:fldLock="1"/>
      </w:r>
      <w:r w:rsidR="003C0D9A">
        <w:instrText>ADDIN CSL_CITATION { "citationItems" : [ { "id" : "ITEM-1", "itemData" : { "ISBN" : "9781479961061", "author" : [ { "dropping-particle" : "", "family" : "Zaini", "given" : "Norliza", "non-dropping-particle" : "", "parse-names" : false, "suffix" : "" } ], "id" : "ITEM-1", "issue" : "December", "issued" : { "date-parts" : [ [ "2014" ] ] }, "page" : "12-14", "title" : "Support Vector Machine for Classification of Stress Subjects using EEG Signals", "type" : "article-journal" }, "uris" : [ "http://www.mendeley.com/documents/?uuid=9e43f9ba-9dd6-4203-9e7a-f44eb1eb92ad" ] } ], "mendeley" : { "formattedCitation" : "[24]", "plainTextFormattedCitation" : "[24]", "previouslyFormattedCitation" : "[24]" }, "properties" : {  }, "schema" : "https://github.com/citation-style-language/schema/raw/master/csl-citation.json" }</w:instrText>
      </w:r>
      <w:r w:rsidR="000479C5">
        <w:fldChar w:fldCharType="separate"/>
      </w:r>
      <w:bookmarkEnd w:id="106"/>
      <w:r w:rsidR="003C0D9A" w:rsidRPr="003C0D9A">
        <w:rPr>
          <w:noProof/>
        </w:rPr>
        <w:t>[24]</w:t>
      </w:r>
      <w:r w:rsidR="000479C5">
        <w:fldChar w:fldCharType="end"/>
      </w:r>
    </w:p>
    <w:p w:rsidR="003E17B4" w:rsidRDefault="003E17B4" w:rsidP="003E17B4">
      <w:r>
        <w:t xml:space="preserve">En este artículo se muestra </w:t>
      </w:r>
      <w:r w:rsidR="000479C5">
        <w:t>cómo</w:t>
      </w:r>
      <w:r>
        <w:t xml:space="preserve"> detectar estrés a través de lecturas </w:t>
      </w:r>
      <w:r w:rsidR="001709BC">
        <w:t>electroencefalográficas</w:t>
      </w:r>
      <w:r>
        <w:t xml:space="preserve"> usando como clasificador Máquinas de Vector Soporte comparados con entre sí con cuatro núcleos: RBF, Lineal, Polinomial y Sigmoidal. La metodología consta de cuatro fases, adquisición de la señal EEG, </w:t>
      </w:r>
      <w:r w:rsidR="001709BC">
        <w:t>Preprocesamiento</w:t>
      </w:r>
      <w:r>
        <w:t>, clasificación y los resultados de la clasificación.</w:t>
      </w:r>
    </w:p>
    <w:p w:rsidR="003E17B4" w:rsidRPr="00430D34" w:rsidRDefault="003E17B4" w:rsidP="003E17B4">
      <w:pPr>
        <w:rPr>
          <w:i/>
        </w:rPr>
      </w:pPr>
      <w:r w:rsidRPr="00430D34">
        <w:rPr>
          <w:i/>
        </w:rPr>
        <w:t>Adquisición de la señal EEG</w:t>
      </w:r>
    </w:p>
    <w:p w:rsidR="003E17B4" w:rsidRDefault="003E17B4" w:rsidP="003E17B4">
      <w:r>
        <w:t xml:space="preserve">La adquisición de la señal EEG se realizó con una diadema EMOTIV EPOC a 17 sujetos que presentaban estrés y 17 sujetos no presentaban. </w:t>
      </w:r>
    </w:p>
    <w:p w:rsidR="003E17B4" w:rsidRPr="00430D34" w:rsidRDefault="001709BC" w:rsidP="003E17B4">
      <w:pPr>
        <w:rPr>
          <w:i/>
        </w:rPr>
      </w:pPr>
      <w:r w:rsidRPr="00430D34">
        <w:rPr>
          <w:i/>
        </w:rPr>
        <w:t>Preprocesamiento</w:t>
      </w:r>
    </w:p>
    <w:p w:rsidR="003E17B4" w:rsidRDefault="003E17B4" w:rsidP="003E17B4">
      <w:r>
        <w:t xml:space="preserve">El </w:t>
      </w:r>
      <w:r w:rsidR="001709BC">
        <w:t>preprocesamiento</w:t>
      </w:r>
      <w:r>
        <w:t xml:space="preserve"> se aplicó un filtro pasa bandas para detectar cuatro ondas cerebrales: delta: 0-4, theta: 4-8, </w:t>
      </w:r>
      <w:proofErr w:type="spellStart"/>
      <w:r>
        <w:t>alpha</w:t>
      </w:r>
      <w:proofErr w:type="spellEnd"/>
      <w:r>
        <w:t>: 8-13 y beta: 13-30 Hz.</w:t>
      </w:r>
    </w:p>
    <w:p w:rsidR="003E17B4" w:rsidRPr="00430D34" w:rsidRDefault="003E17B4" w:rsidP="003E17B4">
      <w:pPr>
        <w:rPr>
          <w:i/>
        </w:rPr>
      </w:pPr>
      <w:r w:rsidRPr="00430D34">
        <w:rPr>
          <w:i/>
        </w:rPr>
        <w:t xml:space="preserve">Extracción </w:t>
      </w:r>
      <w:r w:rsidR="005D536F" w:rsidRPr="00430D34">
        <w:rPr>
          <w:i/>
        </w:rPr>
        <w:t>de características</w:t>
      </w:r>
      <w:r w:rsidRPr="00430D34">
        <w:rPr>
          <w:i/>
        </w:rPr>
        <w:t xml:space="preserve"> </w:t>
      </w:r>
    </w:p>
    <w:p w:rsidR="003E17B4" w:rsidRDefault="003E17B4" w:rsidP="003E17B4">
      <w:r>
        <w:t>Para la extracción de características se realizó mediante el análisis de la densidad espectral de potencia.</w:t>
      </w:r>
    </w:p>
    <w:p w:rsidR="003E17B4" w:rsidRPr="00430D34" w:rsidRDefault="003E17B4" w:rsidP="003E17B4">
      <w:pPr>
        <w:rPr>
          <w:i/>
        </w:rPr>
      </w:pPr>
      <w:r w:rsidRPr="00430D34">
        <w:rPr>
          <w:i/>
        </w:rPr>
        <w:t xml:space="preserve">Clasificación </w:t>
      </w:r>
    </w:p>
    <w:p w:rsidR="003E17B4" w:rsidRDefault="003E17B4" w:rsidP="003E17B4">
      <w:r>
        <w:t xml:space="preserve">Para la clasificación se llevó a cabo mediante Máquinas de Vector Soporte, realizando </w:t>
      </w:r>
      <w:r w:rsidR="005D536F">
        <w:t>una comparación</w:t>
      </w:r>
      <w:r>
        <w:t xml:space="preserve"> con cuatro núcleos RBF, Lineal, Polinomial y Sigmoidal.</w:t>
      </w:r>
    </w:p>
    <w:p w:rsidR="003E17B4" w:rsidRPr="00430D34" w:rsidRDefault="003E17B4" w:rsidP="003E17B4">
      <w:pPr>
        <w:rPr>
          <w:i/>
        </w:rPr>
      </w:pPr>
      <w:r w:rsidRPr="00430D34">
        <w:rPr>
          <w:i/>
        </w:rPr>
        <w:t xml:space="preserve">Resultados de la clasificación </w:t>
      </w:r>
    </w:p>
    <w:p w:rsidR="003E17B4" w:rsidRDefault="005D536F" w:rsidP="003E17B4">
      <w:r>
        <w:t>Los resultados</w:t>
      </w:r>
      <w:r w:rsidR="003E17B4">
        <w:t xml:space="preserve"> de la clasificación utilizando el algoritmo de clasificación máquinas de vector soporte para los cuatros núcle</w:t>
      </w:r>
      <w:r w:rsidR="000479C5">
        <w:t>os utilizados son para RBF 100%</w:t>
      </w:r>
      <w:r w:rsidR="003E17B4">
        <w:t xml:space="preserve">, </w:t>
      </w:r>
      <w:proofErr w:type="spellStart"/>
      <w:r w:rsidR="003E17B4">
        <w:t>Linal</w:t>
      </w:r>
      <w:proofErr w:type="spellEnd"/>
      <w:r w:rsidR="003E17B4">
        <w:t xml:space="preserve"> 75%, Polinomial 75% y </w:t>
      </w:r>
      <w:proofErr w:type="spellStart"/>
      <w:r w:rsidR="003E17B4">
        <w:t>Sigmogidal</w:t>
      </w:r>
      <w:proofErr w:type="spellEnd"/>
      <w:r w:rsidR="003E17B4">
        <w:t xml:space="preserve"> 75%. </w:t>
      </w:r>
    </w:p>
    <w:p w:rsidR="003E17B4" w:rsidRDefault="003E17B4" w:rsidP="00EC08C5"/>
    <w:p w:rsidR="000479C5" w:rsidRPr="004C68F3" w:rsidRDefault="004C68F3" w:rsidP="000479C5">
      <w:pPr>
        <w:pStyle w:val="Ttulo2"/>
      </w:pPr>
      <w:bookmarkStart w:id="107" w:name="_Toc486415605"/>
      <w:r w:rsidRPr="004C68F3">
        <w:t xml:space="preserve">Medición del estrés psicológico utilizando auriculares EEG </w:t>
      </w:r>
      <w:r>
        <w:t>de un solo canal de bajo costo</w:t>
      </w:r>
      <w:r w:rsidRPr="004C68F3">
        <w:t xml:space="preserve"> </w:t>
      </w:r>
      <w:r w:rsidR="000479C5">
        <w:fldChar w:fldCharType="begin" w:fldLock="1"/>
      </w:r>
      <w:r w:rsidR="003C0D9A">
        <w:instrText>ADDIN CSL_CITATION { "citationItems" : [ { "id" : "ITEM-1", "itemData" : { "author" : [ { "dropping-particle" : "", "family" : "Muhammad", "given" : "Sanay", "non-dropping-particle" : "", "parse-names" : false, "suffix" : "" }, { "dropping-particle" : "", "family" : "Saeed", "given" : "Umar", "non-dropping-particle" : "", "parse-names" : false, "suffix" : "" } ], "id" : "ITEM-1", "issued" : { "date-parts" : [ [ "2015" ] ] }, "page" : "581-585", "title" : "Psychological Stress Measurement Using Low Cost Single Channel EEG Headset", "type" : "article-journal" }, "uris" : [ "http://www.mendeley.com/documents/?uuid=0b3dfe5c-50b5-438e-9989-de36afc20382" ] } ], "mendeley" : { "formattedCitation" : "[25]", "plainTextFormattedCitation" : "[25]", "previouslyFormattedCitation" : "[25]" }, "properties" : {  }, "schema" : "https://github.com/citation-style-language/schema/raw/master/csl-citation.json" }</w:instrText>
      </w:r>
      <w:r w:rsidR="000479C5">
        <w:fldChar w:fldCharType="separate"/>
      </w:r>
      <w:bookmarkEnd w:id="107"/>
      <w:r w:rsidR="003C0D9A" w:rsidRPr="003C0D9A">
        <w:rPr>
          <w:noProof/>
        </w:rPr>
        <w:t>[25]</w:t>
      </w:r>
      <w:r w:rsidR="000479C5">
        <w:fldChar w:fldCharType="end"/>
      </w:r>
    </w:p>
    <w:p w:rsidR="000479C5" w:rsidRDefault="000479C5" w:rsidP="000479C5">
      <w:r>
        <w:t xml:space="preserve">En este trabajo se presentan los resultados y metodología para el estudio de detección de estrés mediante señales EEG registradas con un solo dispositivo de electrodo. </w:t>
      </w:r>
    </w:p>
    <w:p w:rsidR="000479C5" w:rsidRDefault="000479C5" w:rsidP="000479C5">
      <w:r w:rsidRPr="00835F42">
        <w:t xml:space="preserve">En este estudio, se utilizó la Escala de estrés de </w:t>
      </w:r>
      <w:proofErr w:type="spellStart"/>
      <w:r w:rsidRPr="00835F42">
        <w:t>Gohen</w:t>
      </w:r>
      <w:proofErr w:type="spellEnd"/>
      <w:r w:rsidRPr="00835F42">
        <w:t xml:space="preserve"> (PSS) como el cuestionario de estrés para evaluar subjetivamente el estrés de veintiocho sujetos. Este cuestionario consta de diez preguntas. Cada pregunta</w:t>
      </w:r>
      <w:r>
        <w:t>,</w:t>
      </w:r>
      <w:r w:rsidRPr="00835F42">
        <w:t xml:space="preserve"> pregunta al sujeto sobre la frecuencia de los eventos estresantes ocurridos en el último mes. La respuesta para cada pregunta está en la escala de 0 a 4, 0 siendo nunca y 4 siendo muy a menudo. </w:t>
      </w:r>
    </w:p>
    <w:p w:rsidR="000479C5" w:rsidRDefault="000479C5" w:rsidP="000479C5">
      <w:r>
        <w:t>El proceso involucra la adquisición de datos EEG, extracción de características y clasificación de niveles de estrés.</w:t>
      </w:r>
    </w:p>
    <w:p w:rsidR="000479C5" w:rsidRPr="00430D34" w:rsidRDefault="000479C5" w:rsidP="000479C5">
      <w:pPr>
        <w:rPr>
          <w:i/>
        </w:rPr>
      </w:pPr>
      <w:r w:rsidRPr="00430D34">
        <w:rPr>
          <w:i/>
        </w:rPr>
        <w:t>Adquisición de la señal EEG</w:t>
      </w:r>
    </w:p>
    <w:p w:rsidR="000479C5" w:rsidRDefault="000479C5" w:rsidP="000479C5">
      <w:r>
        <w:t xml:space="preserve">Previo a la adquisición de señales EEG, se aplicó el cuestionario de Escala de Estrés de Cohen (EEG) a un grupo de 28 sujetos de los cuales los cuales 10 son mujeres y 18 hombres, en un rango de edad de 22 a 33 años de edad. De los cuales 9 sujetos se etiquetaron con estrés, la adquisición de la señal EEG se llevó a cabo con </w:t>
      </w:r>
      <w:proofErr w:type="spellStart"/>
      <w:r>
        <w:t>NeuroSky</w:t>
      </w:r>
      <w:proofErr w:type="spellEnd"/>
      <w:r>
        <w:t xml:space="preserve"> </w:t>
      </w:r>
      <w:proofErr w:type="spellStart"/>
      <w:r>
        <w:t>MindWave</w:t>
      </w:r>
      <w:proofErr w:type="spellEnd"/>
      <w:r>
        <w:t xml:space="preserve"> de un electrodo seco colocado con la distribución internacional 10-20 que corresponde al electrodo FP1.</w:t>
      </w:r>
    </w:p>
    <w:p w:rsidR="000479C5" w:rsidRPr="00430D34" w:rsidRDefault="000479C5" w:rsidP="000479C5">
      <w:pPr>
        <w:rPr>
          <w:i/>
        </w:rPr>
      </w:pPr>
      <w:r w:rsidRPr="00430D34">
        <w:rPr>
          <w:i/>
        </w:rPr>
        <w:t>Pre- procesamiento de la señal</w:t>
      </w:r>
    </w:p>
    <w:p w:rsidR="000479C5" w:rsidRDefault="000479C5" w:rsidP="000479C5">
      <w:r>
        <w:t xml:space="preserve">El pre-procesamiento se aplicó un filtro pasa bandas para detectar ocho ondas cerebrales: delta: 1-3, theta: 4-7, Low </w:t>
      </w:r>
      <w:proofErr w:type="spellStart"/>
      <w:r>
        <w:t>alpha</w:t>
      </w:r>
      <w:proofErr w:type="spellEnd"/>
      <w:r>
        <w:t xml:space="preserve">: 8-9, High </w:t>
      </w:r>
      <w:proofErr w:type="spellStart"/>
      <w:r>
        <w:t>alpha</w:t>
      </w:r>
      <w:proofErr w:type="spellEnd"/>
      <w:r>
        <w:t xml:space="preserve">: 10-12, Low beta: 13-17, High beta: 18-30, Low gamma: 31-40 y </w:t>
      </w:r>
      <w:proofErr w:type="spellStart"/>
      <w:r>
        <w:t>Mid</w:t>
      </w:r>
      <w:proofErr w:type="spellEnd"/>
      <w:r>
        <w:t xml:space="preserve"> gamma: 41-50 Hz.</w:t>
      </w:r>
    </w:p>
    <w:p w:rsidR="000479C5" w:rsidRPr="00430D34" w:rsidRDefault="000479C5" w:rsidP="000479C5">
      <w:pPr>
        <w:rPr>
          <w:i/>
        </w:rPr>
      </w:pPr>
      <w:r w:rsidRPr="00430D34">
        <w:rPr>
          <w:i/>
        </w:rPr>
        <w:t xml:space="preserve">Extracción de características </w:t>
      </w:r>
    </w:p>
    <w:p w:rsidR="000479C5" w:rsidRDefault="000479C5" w:rsidP="000479C5">
      <w:r>
        <w:t>La extracción de características se utilizó la Trasformada Rápida de Fourier (FFT).</w:t>
      </w:r>
    </w:p>
    <w:p w:rsidR="000479C5" w:rsidRPr="00430D34" w:rsidRDefault="000479C5" w:rsidP="000479C5">
      <w:pPr>
        <w:rPr>
          <w:i/>
        </w:rPr>
      </w:pPr>
      <w:r w:rsidRPr="00430D34">
        <w:rPr>
          <w:i/>
        </w:rPr>
        <w:t xml:space="preserve">Clasificación </w:t>
      </w:r>
    </w:p>
    <w:p w:rsidR="000479C5" w:rsidRDefault="000479C5" w:rsidP="000479C5">
      <w:r>
        <w:t xml:space="preserve">La clasificación se realizó utilizando </w:t>
      </w:r>
      <w:r w:rsidR="00430D34">
        <w:t xml:space="preserve">los siguientes </w:t>
      </w:r>
      <w:r>
        <w:t>algoritmos de clasificación</w:t>
      </w:r>
      <w:r w:rsidR="00430D34">
        <w:t>:</w:t>
      </w:r>
      <w:r>
        <w:t xml:space="preserve"> Máquinas de Vector Soporte, </w:t>
      </w:r>
      <w:proofErr w:type="spellStart"/>
      <w:r>
        <w:t>Naïve</w:t>
      </w:r>
      <w:proofErr w:type="spellEnd"/>
      <w:r>
        <w:t xml:space="preserve"> Bayes y Red Neuronal con </w:t>
      </w:r>
      <w:proofErr w:type="spellStart"/>
      <w:r>
        <w:t>Perceptron</w:t>
      </w:r>
      <w:proofErr w:type="spellEnd"/>
      <w:r>
        <w:t xml:space="preserve"> </w:t>
      </w:r>
      <w:r w:rsidR="005D536F">
        <w:t>Multicapa, los</w:t>
      </w:r>
      <w:r>
        <w:t xml:space="preserve"> pertenecen a la clase de métodos supervisados, estadísticos y de redes neuronales respectivamente.</w:t>
      </w:r>
    </w:p>
    <w:p w:rsidR="000479C5" w:rsidRPr="00430D34" w:rsidRDefault="000479C5" w:rsidP="000479C5">
      <w:pPr>
        <w:rPr>
          <w:i/>
        </w:rPr>
      </w:pPr>
      <w:r w:rsidRPr="00430D34">
        <w:rPr>
          <w:i/>
        </w:rPr>
        <w:t>Resultados de clasificación</w:t>
      </w:r>
    </w:p>
    <w:p w:rsidR="000479C5" w:rsidRDefault="000479C5" w:rsidP="000479C5">
      <w:r>
        <w:t xml:space="preserve">Los resultados de clasificación fueron. Para la Máquina de Vector Soporte 71.43%, </w:t>
      </w:r>
      <w:proofErr w:type="spellStart"/>
      <w:r>
        <w:t>Naïve</w:t>
      </w:r>
      <w:proofErr w:type="spellEnd"/>
      <w:r>
        <w:t xml:space="preserve"> Bayes 64.29% y Redes Neuronales </w:t>
      </w:r>
      <w:proofErr w:type="spellStart"/>
      <w:r>
        <w:t>Perceptron</w:t>
      </w:r>
      <w:proofErr w:type="spellEnd"/>
      <w:r>
        <w:t xml:space="preserve"> Multicapa 67.85%.  </w:t>
      </w:r>
    </w:p>
    <w:p w:rsidR="00E643D9" w:rsidRDefault="000479C5" w:rsidP="00EC08C5">
      <w:r>
        <w:t>El propósito de este proyecto es lograr un balance en la utilización del procesador con la portabilidad del sistema. Con base en dichos aspectos, todos los segmentos del procesamiento se mantuvieron al mínimo. Se utilizó un brazo robótico como aplicación final con el fin de llevar a cabo una tarea específica con la combinación de comandos BCI.</w:t>
      </w:r>
    </w:p>
    <w:p w:rsidR="00E643D9" w:rsidRPr="00046953" w:rsidRDefault="00046953" w:rsidP="00430892">
      <w:pPr>
        <w:pStyle w:val="Ttulo2"/>
      </w:pPr>
      <w:bookmarkStart w:id="108" w:name="_Toc486415606"/>
      <w:r w:rsidRPr="00046953">
        <w:t>Sistema de detección de la felicidad basado en EEG en tiempo real</w:t>
      </w:r>
      <w:r w:rsidR="00CF6BF9">
        <w:t xml:space="preserve"> </w:t>
      </w:r>
      <w:r w:rsidR="00430892">
        <w:rPr>
          <w:lang w:val="en-US"/>
        </w:rPr>
        <w:fldChar w:fldCharType="begin" w:fldLock="1"/>
      </w:r>
      <w:r w:rsidR="003C0D9A">
        <w:instrText>ADDIN CSL_CITATION { "citationItems" : [ { "id" : "ITEM-1", "itemData" : { "DOI" : "10.1155/2013/618649", "abstract" : "We propose to use real-time EEG signal to classify happy and unhappy emotions elicited by pictures and classical music. We use PSD as a feature and SVM as a classifier. The average accuracies of subject-dependent model and subject-independent model are approximately 75.62% and 65.12%, respectively. Considering each pair of channels, temporal pair of channels (T7 and T8) gives a better result than the other area. Considering different frequency bands, high-frequency bands (Beta and Gamma) give a better result than low-frequency bands. Considering different time durations for emotion elicitation, that result from 30 seconds does not have significant difference compared with the result from 60 seconds. From all of these results, we implement real-time EEG-based happiness detection system using only one pair of channels. Furthermore, we develop games based on the happiness detection system to help user recognize and control the happiness.", "author" : [ { "dropping-particle" : "", "family" : "Jatupaiboon", "given" : "Noppadon", "non-dropping-particle" : "", "parse-names" : false, "suffix" : "" }, { "dropping-particle" : "", "family" : "Pan-Ngum", "given" : "Setha", "non-dropping-particle" : "", "parse-names" : false, "suffix" : "" }, { "dropping-particle" : "", "family" : "Israsena", "given" : "Pasin", "non-dropping-particle" : "", "parse-names" : false, "suffix" : "" }, { "dropping-particle" : "", "family" : "Chen", "given" : "B.-W", "non-dropping-particle" : "", "parse-names" : false, "suffix" : "" }, { "dropping-particle" : "", "family" : "Hsieh", "given" : "S", "non-dropping-particle" : "", "parse-names" : false, "suffix" : "" }, { "dropping-particle" : "", "family" : "Wu", "given" : "C.-H", "non-dropping-particle" : "", "parse-names" : false, "suffix" : "" } ], "container-title" : "The Scientific World Journal", "id" : "ITEM-1", "issued" : { "date-parts" : [ [ "2013" ] ] }, "publisher" : "Hindawi Publishing Corporation", "title" : "Real-Time EEG-Based Happiness Detection System", "type" : "article-journal" }, "uris" : [ "http://www.mendeley.com/documents/?uuid=14eef88a-d124-41fb-9888-a7e45379a398" ] } ], "mendeley" : { "formattedCitation" : "[26]", "plainTextFormattedCitation" : "[26]", "previouslyFormattedCitation" : "[26]" }, "properties" : {  }, "schema" : "https://github.com/citation-style-language/schema/raw/master/csl-citation.json" }</w:instrText>
      </w:r>
      <w:r w:rsidR="00430892">
        <w:rPr>
          <w:lang w:val="en-US"/>
        </w:rPr>
        <w:fldChar w:fldCharType="separate"/>
      </w:r>
      <w:bookmarkEnd w:id="108"/>
      <w:r w:rsidR="003C0D9A" w:rsidRPr="003C0D9A">
        <w:rPr>
          <w:noProof/>
        </w:rPr>
        <w:t>[26]</w:t>
      </w:r>
      <w:r w:rsidR="00430892">
        <w:rPr>
          <w:lang w:val="en-US"/>
        </w:rPr>
        <w:fldChar w:fldCharType="end"/>
      </w:r>
    </w:p>
    <w:p w:rsidR="00430D34" w:rsidRDefault="002D19B1" w:rsidP="00430892">
      <w:r w:rsidRPr="002D19B1">
        <w:t>En est</w:t>
      </w:r>
      <w:r>
        <w:t>e</w:t>
      </w:r>
      <w:r w:rsidRPr="002D19B1">
        <w:t xml:space="preserve"> </w:t>
      </w:r>
      <w:r>
        <w:t xml:space="preserve">artículo tiene por objetivo </w:t>
      </w:r>
      <w:r w:rsidR="004F2E9E">
        <w:t xml:space="preserve">hacer uso de </w:t>
      </w:r>
      <w:r>
        <w:t xml:space="preserve">una </w:t>
      </w:r>
      <w:r w:rsidRPr="002D19B1">
        <w:t>señal</w:t>
      </w:r>
      <w:r>
        <w:t xml:space="preserve"> </w:t>
      </w:r>
      <w:r w:rsidRPr="002D19B1">
        <w:t xml:space="preserve">EEG en tiempo real </w:t>
      </w:r>
      <w:r w:rsidR="00430D34">
        <w:t>para</w:t>
      </w:r>
      <w:r w:rsidRPr="002D19B1">
        <w:t xml:space="preserve"> </w:t>
      </w:r>
      <w:r w:rsidR="00430D34">
        <w:t>clasificar las emociones felicidad</w:t>
      </w:r>
      <w:r>
        <w:t xml:space="preserve"> y</w:t>
      </w:r>
      <w:r w:rsidRPr="002D19B1">
        <w:t xml:space="preserve"> </w:t>
      </w:r>
      <w:r>
        <w:t>tristeza</w:t>
      </w:r>
      <w:r w:rsidRPr="002D19B1">
        <w:t xml:space="preserve"> provocados por imágenes y la música clásica.</w:t>
      </w:r>
      <w:r w:rsidR="001774F8">
        <w:t xml:space="preserve"> En esta prueba participaron 10 participantes de los cuales 9 son mujeres y un hombre con edades desde 34 a 60 años.</w:t>
      </w:r>
    </w:p>
    <w:p w:rsidR="004F2E9E" w:rsidRDefault="004F2E9E" w:rsidP="00430892">
      <w:r w:rsidRPr="004F2E9E">
        <w:t>El proceso de clasificación emoción consta de varios pasos como se muestra en la</w:t>
      </w:r>
      <w:r>
        <w:t xml:space="preserve"> </w:t>
      </w:r>
      <w:r>
        <w:fldChar w:fldCharType="begin"/>
      </w:r>
      <w:r>
        <w:instrText xml:space="preserve"> REF _Ref485111159 \h </w:instrText>
      </w:r>
      <w:r>
        <w:fldChar w:fldCharType="separate"/>
      </w:r>
      <w:r w:rsidR="00277F5B">
        <w:t xml:space="preserve">Figura </w:t>
      </w:r>
      <w:r w:rsidR="00277F5B">
        <w:rPr>
          <w:noProof/>
        </w:rPr>
        <w:t>3</w:t>
      </w:r>
      <w:r w:rsidR="00277F5B">
        <w:t>.</w:t>
      </w:r>
      <w:r w:rsidR="00277F5B">
        <w:rPr>
          <w:noProof/>
        </w:rPr>
        <w:t>1</w:t>
      </w:r>
      <w:r>
        <w:fldChar w:fldCharType="end"/>
      </w:r>
      <w:r w:rsidR="00BD3134">
        <w:t>.</w:t>
      </w:r>
      <w:r w:rsidRPr="004F2E9E">
        <w:t xml:space="preserve"> Durante el experimento, el participante está expuesto a los estímulos para provocar la emoción, y la señal de EEG se registra en consecuencia. Entonces se eliminan los artefactos que contaminan señal EEG. Estos datos de EEG se analizan y se extraen características relevantes. </w:t>
      </w:r>
    </w:p>
    <w:p w:rsidR="004F2E9E" w:rsidRDefault="004F2E9E" w:rsidP="004F2E9E">
      <w:pPr>
        <w:keepNext/>
        <w:jc w:val="center"/>
      </w:pPr>
      <w:r>
        <w:rPr>
          <w:noProof/>
          <w:lang w:eastAsia="es-MX"/>
        </w:rPr>
        <w:drawing>
          <wp:inline distT="0" distB="0" distL="0" distR="0" wp14:anchorId="571D7942" wp14:editId="20C1C9D2">
            <wp:extent cx="2335067" cy="1844703"/>
            <wp:effectExtent l="0" t="0" r="825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Metodología.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43666" cy="1851496"/>
                    </a:xfrm>
                    <a:prstGeom prst="rect">
                      <a:avLst/>
                    </a:prstGeom>
                  </pic:spPr>
                </pic:pic>
              </a:graphicData>
            </a:graphic>
          </wp:inline>
        </w:drawing>
      </w:r>
    </w:p>
    <w:p w:rsidR="004F2E9E" w:rsidRPr="004F2E9E" w:rsidRDefault="004F2E9E" w:rsidP="004F2E9E">
      <w:pPr>
        <w:pStyle w:val="Descripcin"/>
        <w:jc w:val="center"/>
      </w:pPr>
      <w:bookmarkStart w:id="109" w:name="_Ref485111159"/>
      <w:bookmarkStart w:id="110" w:name="_Toc486415521"/>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3</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1</w:t>
      </w:r>
      <w:r w:rsidR="00F07634">
        <w:rPr>
          <w:noProof/>
        </w:rPr>
        <w:fldChar w:fldCharType="end"/>
      </w:r>
      <w:bookmarkEnd w:id="109"/>
      <w:r>
        <w:t xml:space="preserve"> Proceso de clasificación de las emociones.</w:t>
      </w:r>
      <w:bookmarkEnd w:id="110"/>
    </w:p>
    <w:p w:rsidR="00BD3134" w:rsidRDefault="00BD3134" w:rsidP="00EC08C5">
      <w:r>
        <w:t xml:space="preserve">A continuación, se detalla el proceso de clasificación del estado mental de felicidad y tristeza. </w:t>
      </w:r>
    </w:p>
    <w:p w:rsidR="00BD3134" w:rsidRPr="00BD3134" w:rsidRDefault="00BD3134" w:rsidP="00EC08C5">
      <w:pPr>
        <w:rPr>
          <w:i/>
        </w:rPr>
      </w:pPr>
      <w:r w:rsidRPr="00BD3134">
        <w:rPr>
          <w:i/>
        </w:rPr>
        <w:t>Estímulos</w:t>
      </w:r>
    </w:p>
    <w:p w:rsidR="00DF702F" w:rsidRDefault="00BD3134" w:rsidP="00DF702F">
      <w:r>
        <w:t xml:space="preserve">Se utilizaron imágenes y música clásica para la detección de las emociones la cual consta de 50 imágenes para el estímulo de felicidad, </w:t>
      </w:r>
      <w:r>
        <w:rPr>
          <w:color w:val="000000"/>
          <w:shd w:val="clear" w:color="auto" w:fill="FFFFFF"/>
        </w:rPr>
        <w:t>es decir, imágenes de bebés humanos y animales, así como escenarios de la naturaleza</w:t>
      </w:r>
      <w:r>
        <w:t xml:space="preserve"> y 50 imágenes para el estímulo de tristeza, es decir, </w:t>
      </w:r>
      <w:r w:rsidRPr="00BD3134">
        <w:t>los retratos de las preocupaciones humanas y maltratos de animales</w:t>
      </w:r>
      <w:r w:rsidR="00DF702F">
        <w:t xml:space="preserve">. </w:t>
      </w:r>
    </w:p>
    <w:p w:rsidR="00311E28" w:rsidRPr="00727E43" w:rsidRDefault="00311E28" w:rsidP="00727E43">
      <w:pPr>
        <w:rPr>
          <w:shd w:val="clear" w:color="auto" w:fill="FFFFFF"/>
        </w:rPr>
      </w:pPr>
      <w:r>
        <w:rPr>
          <w:shd w:val="clear" w:color="auto" w:fill="FFFFFF"/>
        </w:rPr>
        <w:t xml:space="preserve">Para la música clásica, para el estímulo de felicidad se usó la pieza </w:t>
      </w:r>
      <w:proofErr w:type="spellStart"/>
      <w:r w:rsidRPr="00727E43">
        <w:rPr>
          <w:i/>
          <w:shd w:val="clear" w:color="auto" w:fill="FFFFFF"/>
        </w:rPr>
        <w:t>Tritsch</w:t>
      </w:r>
      <w:proofErr w:type="spellEnd"/>
      <w:r w:rsidRPr="00727E43">
        <w:rPr>
          <w:i/>
          <w:shd w:val="clear" w:color="auto" w:fill="FFFFFF"/>
        </w:rPr>
        <w:t xml:space="preserve"> </w:t>
      </w:r>
      <w:proofErr w:type="spellStart"/>
      <w:r w:rsidRPr="00727E43">
        <w:rPr>
          <w:i/>
          <w:shd w:val="clear" w:color="auto" w:fill="FFFFFF"/>
        </w:rPr>
        <w:t>Tratsch</w:t>
      </w:r>
      <w:proofErr w:type="spellEnd"/>
      <w:r w:rsidRPr="00727E43">
        <w:rPr>
          <w:i/>
          <w:shd w:val="clear" w:color="auto" w:fill="FFFFFF"/>
        </w:rPr>
        <w:t xml:space="preserve"> Polka de Johann Strauss </w:t>
      </w:r>
      <w:r w:rsidR="00727E43" w:rsidRPr="00727E43">
        <w:rPr>
          <w:i/>
          <w:shd w:val="clear" w:color="auto" w:fill="FFFFFF"/>
        </w:rPr>
        <w:t xml:space="preserve">y Asas' </w:t>
      </w:r>
      <w:r>
        <w:rPr>
          <w:shd w:val="clear" w:color="auto" w:fill="FFFFFF"/>
        </w:rPr>
        <w:t xml:space="preserve">y para tristeza </w:t>
      </w:r>
      <w:r w:rsidR="00727E43">
        <w:rPr>
          <w:shd w:val="clear" w:color="auto" w:fill="FFFFFF"/>
        </w:rPr>
        <w:t xml:space="preserve">Muerte de </w:t>
      </w:r>
      <w:r w:rsidR="00727E43" w:rsidRPr="00727E43">
        <w:rPr>
          <w:i/>
          <w:shd w:val="clear" w:color="auto" w:fill="FFFFFF"/>
        </w:rPr>
        <w:t>Edvard Grieg</w:t>
      </w:r>
      <w:r w:rsidR="00727E43">
        <w:rPr>
          <w:shd w:val="clear" w:color="auto" w:fill="FFFFFF"/>
        </w:rPr>
        <w:t>.</w:t>
      </w:r>
    </w:p>
    <w:p w:rsidR="00277F5B" w:rsidRPr="00311E28" w:rsidRDefault="00277F5B" w:rsidP="00EC08C5">
      <w:pPr>
        <w:rPr>
          <w:i/>
        </w:rPr>
      </w:pPr>
      <w:r w:rsidRPr="00311E28">
        <w:rPr>
          <w:i/>
        </w:rPr>
        <w:t>Grabaciones EEG</w:t>
      </w:r>
    </w:p>
    <w:p w:rsidR="00311E28" w:rsidRPr="00A470FD" w:rsidRDefault="00A470FD" w:rsidP="00A470FD">
      <w:pPr>
        <w:rPr>
          <w:color w:val="000000"/>
          <w:shd w:val="clear" w:color="auto" w:fill="FFFFFF"/>
        </w:rPr>
      </w:pPr>
      <w:r>
        <w:t xml:space="preserve">Para las grabaciones EEG se utilizó un el dispositivo </w:t>
      </w:r>
      <w:proofErr w:type="spellStart"/>
      <w:r>
        <w:t>Emotiv</w:t>
      </w:r>
      <w:proofErr w:type="spellEnd"/>
      <w:r>
        <w:t xml:space="preserve"> EPOC utilizando los 14 electrodos. </w:t>
      </w:r>
      <w:r>
        <w:rPr>
          <w:color w:val="000000"/>
          <w:shd w:val="clear" w:color="auto" w:fill="FFFFFF"/>
        </w:rPr>
        <w:t xml:space="preserve">A continuación, describimos el proceso de grabación y dijeron que el participante permanecer lo más quieto posible para evitar artefactos que pueden ocurrir de mover el cuerpo. </w:t>
      </w:r>
      <w:r w:rsidRPr="00A470FD">
        <w:rPr>
          <w:color w:val="000000"/>
          <w:shd w:val="clear" w:color="auto" w:fill="FFFFFF"/>
        </w:rPr>
        <w:t>Cada estímulo se compone de 10 fotografías y 1 pieza de música clásica que jugó a lo largo de 60 segundos. Después de eso, una pantalla en blanco se muestra durante 12 segundos para ajustar la emoción del participante al estado normal y luego se demostró que el siguiente estímulo. Cuando los 5 ensayos se muestran por completo, el proceso de grabación terminó. Todos estos pasos tomaron aproximadamente 15 minutos.</w:t>
      </w:r>
    </w:p>
    <w:p w:rsidR="00A41278" w:rsidRPr="00A470FD" w:rsidRDefault="00A470FD" w:rsidP="00EC08C5">
      <w:pPr>
        <w:rPr>
          <w:i/>
        </w:rPr>
      </w:pPr>
      <w:r w:rsidRPr="00A470FD">
        <w:rPr>
          <w:i/>
        </w:rPr>
        <w:t xml:space="preserve">Preprocesamiento </w:t>
      </w:r>
    </w:p>
    <w:p w:rsidR="00A470FD" w:rsidRDefault="00A470FD" w:rsidP="00EC08C5">
      <w:r w:rsidRPr="00A470FD">
        <w:t>La señal de EEG se filtró usando un filtro SINC quinto orden para hacer muescas en el ruido de la línea de ali</w:t>
      </w:r>
      <w:r>
        <w:t>mentación a 50 Hz y 60 Hz</w:t>
      </w:r>
      <w:r w:rsidRPr="00A470FD">
        <w:t>. Hemos eliminado la línea de base de la señal del EEG para cada canal de manera que los valores de la señal se distribuyen alrededor de 0.</w:t>
      </w:r>
    </w:p>
    <w:p w:rsidR="00A470FD" w:rsidRPr="00A470FD" w:rsidRDefault="00A470FD" w:rsidP="00EC08C5">
      <w:pPr>
        <w:rPr>
          <w:i/>
        </w:rPr>
      </w:pPr>
      <w:r w:rsidRPr="00A470FD">
        <w:rPr>
          <w:i/>
        </w:rPr>
        <w:t>Extracción de características</w:t>
      </w:r>
    </w:p>
    <w:p w:rsidR="00A470FD" w:rsidRDefault="00A470FD" w:rsidP="00EC08C5">
      <w:r w:rsidRPr="00A470FD">
        <w:t>La señal de EEG con ventana 1 segundo se descompuso a las bandas 5 de frecuencia que son Delta (0-4 Hz), Theta (4-8 Hz), Alpha (8-16 Hz), beta (16-32 Hz) y gamma (32-64 Hz) por transformada wavelet.</w:t>
      </w:r>
    </w:p>
    <w:p w:rsidR="009B151B" w:rsidRPr="009B151B" w:rsidRDefault="009B151B" w:rsidP="00EC08C5">
      <w:pPr>
        <w:rPr>
          <w:i/>
        </w:rPr>
      </w:pPr>
      <w:r w:rsidRPr="009B151B">
        <w:rPr>
          <w:i/>
        </w:rPr>
        <w:t xml:space="preserve">Clasificación </w:t>
      </w:r>
    </w:p>
    <w:p w:rsidR="009B151B" w:rsidRDefault="001774F8" w:rsidP="00EC08C5">
      <w:r>
        <w:t xml:space="preserve">Para la clasificación se usó el algoritmo clasificación SVM con un </w:t>
      </w:r>
      <w:proofErr w:type="spellStart"/>
      <w:r>
        <w:t>kernel</w:t>
      </w:r>
      <w:proofErr w:type="spellEnd"/>
      <w:r>
        <w:t xml:space="preserve"> Gaussiano con una precisión de 72.90%. </w:t>
      </w:r>
      <w:r w:rsidRPr="004C68F3">
        <w:t>Aplicación de SVM se realizó utilizando</w:t>
      </w:r>
      <w:r w:rsidR="004C68F3" w:rsidRPr="004C68F3">
        <w:t xml:space="preserve"> la librería LIBSVM</w:t>
      </w:r>
      <w:r w:rsidR="004C68F3">
        <w:t>.</w:t>
      </w:r>
    </w:p>
    <w:p w:rsidR="00833845" w:rsidRPr="0086740A" w:rsidRDefault="00A61B4E" w:rsidP="009F21FE">
      <w:pPr>
        <w:pStyle w:val="Ttulo2"/>
      </w:pPr>
      <w:bookmarkStart w:id="111" w:name="_Toc486415607"/>
      <w:r>
        <w:t>R</w:t>
      </w:r>
      <w:r w:rsidR="0086740A" w:rsidRPr="0086740A">
        <w:t xml:space="preserve">econocimiento del estrés usando un auricular EEG de bajo costo </w:t>
      </w:r>
      <w:r w:rsidR="0086740A">
        <w:fldChar w:fldCharType="begin" w:fldLock="1"/>
      </w:r>
      <w:r w:rsidR="003C0D9A">
        <w:instrText>ADDIN CSL_CITATION { "citationItems" : [ { "id" : "ITEM-1", "itemData" : { "abstract" : "\u2014 This work explores using a low-cost electroencephalography (EEG) headset to quantify the human response to stressed and non-stressed states. We used a Stroop color-word interference test to elicit a mild stress response in 18 test subjects while recording scalp EEG. EEG signals were analyzed using an algorithm that computed the root mean square voltage in the beta, alpha, and theta bands immediately following the presentation of the Stroop stimuli. These features were then used as inputs to logistic regression and k-nearest neighbor classifiers. Results showed that there was a median accuracy of 73.96% for classifying mental state using the O1 sensor on the Emotiv headset.", "author" : [ { "dropping-particle" : "", "family" : "Calibo", "given" : "Taylor K", "non-dropping-particle" : "", "parse-names" : false, "suffix" : "" }, { "dropping-particle" : "", "family" : "Blanco", "given" : "Justin A", "non-dropping-particle" : "", "parse-names" : false, "suffix" : "" }, { "dropping-particle" : "", "family" : "Firebaugh", "given" : "Samara L", "non-dropping-particle" : "", "parse-names" : false, "suffix" : "" } ], "container-title" : "IEEE International Instrumentation and Measurement Technology Conference (I2MTC)", "id" : "ITEM-1", "issued" : { "date-parts" : [ [ "2013" ] ] }, "title" : "Cognitive Stress Recognition An Approach to Stress Recognition using a Low-Cost EEG headset", "type" : "article-journal" }, "uris" : [ "http://www.mendeley.com/documents/?uuid=5b8e9055-3481-4173-9b2b-cbd5b985d532" ] } ], "mendeley" : { "formattedCitation" : "[27]", "plainTextFormattedCitation" : "[27]", "previouslyFormattedCitation" : "[27]" }, "properties" : {  }, "schema" : "https://github.com/citation-style-language/schema/raw/master/csl-citation.json" }</w:instrText>
      </w:r>
      <w:r w:rsidR="0086740A">
        <w:fldChar w:fldCharType="separate"/>
      </w:r>
      <w:bookmarkEnd w:id="111"/>
      <w:r w:rsidR="003C0D9A" w:rsidRPr="003C0D9A">
        <w:rPr>
          <w:noProof/>
        </w:rPr>
        <w:t>[27]</w:t>
      </w:r>
      <w:r w:rsidR="0086740A">
        <w:fldChar w:fldCharType="end"/>
      </w:r>
    </w:p>
    <w:p w:rsidR="00A61B4E" w:rsidRDefault="0086740A" w:rsidP="0086740A">
      <w:r w:rsidRPr="0086740A">
        <w:t xml:space="preserve">Este </w:t>
      </w:r>
      <w:r w:rsidR="00A61B4E">
        <w:t>artículo</w:t>
      </w:r>
      <w:r w:rsidRPr="0086740A">
        <w:t xml:space="preserve"> </w:t>
      </w:r>
      <w:r w:rsidR="002C793B">
        <w:t>se presenta</w:t>
      </w:r>
      <w:r w:rsidRPr="0086740A">
        <w:t xml:space="preserve"> el uso de auriculares bajo costo electroencefalografía (EEG) para </w:t>
      </w:r>
      <w:r w:rsidR="00A61B4E">
        <w:t>detectar</w:t>
      </w:r>
      <w:r w:rsidRPr="0086740A">
        <w:t xml:space="preserve"> los estados </w:t>
      </w:r>
      <w:r w:rsidR="00A61B4E">
        <w:t xml:space="preserve">metales </w:t>
      </w:r>
      <w:r w:rsidR="00D20A07">
        <w:t>estrés</w:t>
      </w:r>
      <w:r w:rsidRPr="0086740A">
        <w:t xml:space="preserve"> ​​y </w:t>
      </w:r>
      <w:r w:rsidR="00D20A07">
        <w:t>relajación</w:t>
      </w:r>
      <w:r w:rsidRPr="0086740A">
        <w:t xml:space="preserve">. </w:t>
      </w:r>
    </w:p>
    <w:p w:rsidR="0086740A" w:rsidRDefault="0086740A" w:rsidP="0086740A">
      <w:r w:rsidRPr="0086740A">
        <w:t xml:space="preserve">Se utilizó una prueba de </w:t>
      </w:r>
      <w:proofErr w:type="spellStart"/>
      <w:r w:rsidRPr="00A9162B">
        <w:rPr>
          <w:i/>
        </w:rPr>
        <w:t>Stroop</w:t>
      </w:r>
      <w:proofErr w:type="spellEnd"/>
      <w:r w:rsidRPr="0086740A">
        <w:t xml:space="preserve"> de colores y palabras para provocar una respuesta de estrés </w:t>
      </w:r>
      <w:r w:rsidR="00A9162B">
        <w:t>en 18 sujetos.</w:t>
      </w:r>
    </w:p>
    <w:p w:rsidR="009F21FE" w:rsidRDefault="009F21FE" w:rsidP="0086740A">
      <w:r w:rsidRPr="009F21FE">
        <w:t>Antes del inicio del experimento, los sujetos estaban sentados delante de un monitor de ordenador e informados de que serían necesarios para responder a los estímulos visuales que aparecen en el monitor escribiendo la primera letra del color de la palabra que se muestra.</w:t>
      </w:r>
    </w:p>
    <w:p w:rsidR="009F21FE" w:rsidRPr="009F21FE" w:rsidRDefault="001709BC" w:rsidP="0086740A">
      <w:pPr>
        <w:rPr>
          <w:i/>
        </w:rPr>
      </w:pPr>
      <w:r w:rsidRPr="009F21FE">
        <w:rPr>
          <w:i/>
        </w:rPr>
        <w:t>Preprocesamiento</w:t>
      </w:r>
    </w:p>
    <w:p w:rsidR="009F21FE" w:rsidRDefault="009F21FE" w:rsidP="0086740A">
      <w:r>
        <w:t>La señal EEG sin procesar pasaron a través de un filtro pasa banda que consta de tres bandas separadas de interés dentro de un intervalo de frecuencia 4-35 Hz: la onda Theta (4-8 Hz), Alpha (8-13 Hz) y beta (13-30 Hz).</w:t>
      </w:r>
    </w:p>
    <w:p w:rsidR="009F21FE" w:rsidRPr="009F21FE" w:rsidRDefault="009F21FE" w:rsidP="0086740A">
      <w:pPr>
        <w:rPr>
          <w:i/>
        </w:rPr>
      </w:pPr>
      <w:r w:rsidRPr="009F21FE">
        <w:rPr>
          <w:i/>
        </w:rPr>
        <w:t>Extracción de características y la normalización</w:t>
      </w:r>
    </w:p>
    <w:p w:rsidR="009F21FE" w:rsidRDefault="009F21FE" w:rsidP="0086740A">
      <w:r w:rsidRPr="009F21FE">
        <w:t xml:space="preserve">Para </w:t>
      </w:r>
      <w:r>
        <w:t xml:space="preserve">las ondas Theta, Alpha, Beta y de características </w:t>
      </w:r>
      <w:r w:rsidRPr="009F21FE">
        <w:t>RMS se normalizaron restando la media y dividiendo por la desviación estándar. Después de la normalización, estas tres características de RMS se utilizan como entradas a dos clasificadores diferentes.</w:t>
      </w:r>
    </w:p>
    <w:p w:rsidR="00A9162B" w:rsidRDefault="009F21FE" w:rsidP="0086740A">
      <w:r>
        <w:t>Clasificación</w:t>
      </w:r>
    </w:p>
    <w:p w:rsidR="009F21FE" w:rsidRPr="009F21FE" w:rsidRDefault="009F21FE" w:rsidP="0086740A">
      <w:r w:rsidRPr="009F21FE">
        <w:t>Después de</w:t>
      </w:r>
      <w:r w:rsidR="00DE0F40">
        <w:t xml:space="preserve"> extraer las ondas theta, </w:t>
      </w:r>
      <w:proofErr w:type="spellStart"/>
      <w:r w:rsidR="00DE0F40">
        <w:t>alpha</w:t>
      </w:r>
      <w:proofErr w:type="spellEnd"/>
      <w:r w:rsidR="00DE0F40">
        <w:t xml:space="preserve"> y beta</w:t>
      </w:r>
      <w:r w:rsidRPr="009F21FE">
        <w:t>, se comparó la precisión</w:t>
      </w:r>
      <w:r w:rsidR="00DE0F40">
        <w:t xml:space="preserve"> del algoritmo </w:t>
      </w:r>
      <w:r w:rsidR="00DE0F40" w:rsidRPr="009F21FE">
        <w:t xml:space="preserve">k-vecinos más cercanos </w:t>
      </w:r>
      <w:r w:rsidR="00DE0F40">
        <w:t>(K-NN)</w:t>
      </w:r>
      <w:r w:rsidRPr="009F21FE">
        <w:t xml:space="preserve"> que asigna etiquetas de clase para probar puntos basado en una mayoría de votos entre los puntos de entrenamiento más cercanos en el espacio de características. Utilizamos distancia euclidiana y un valor de k de 3. </w:t>
      </w:r>
      <w:r w:rsidR="00DE0F40">
        <w:t xml:space="preserve"> El resultado de la validación cruzada fue de 89.92%.</w:t>
      </w:r>
    </w:p>
    <w:p w:rsidR="00833950" w:rsidRPr="00663A0D" w:rsidRDefault="00663A0D" w:rsidP="00663A0D">
      <w:pPr>
        <w:pStyle w:val="Ttulo2"/>
      </w:pPr>
      <w:bookmarkStart w:id="112" w:name="_Toc486415608"/>
      <w:r w:rsidRPr="00663A0D">
        <w:t>Señales EEG usando características del dominio del tiempo-frecuencia-DWT y AAN para la clasificación de emociones</w:t>
      </w:r>
      <w:r>
        <w:t xml:space="preserve"> </w:t>
      </w:r>
      <w:r>
        <w:rPr>
          <w:lang w:val="en-US"/>
        </w:rPr>
        <w:fldChar w:fldCharType="begin" w:fldLock="1"/>
      </w:r>
      <w:r w:rsidR="003C0D9A">
        <w:instrText>ADDIN CSL_CITATION { "citationItems" : [ { "id" : "ITEM-1", "itemData" : { "DOI" : "10.4236/jcc.2017.53009", "abstract" : "This paper proposes the use of time-frequency and wavelet transform features for emotion recognition via EEG signals. The proposed experiment has been carefully designed with EEG electrodes placed at FP1 and FP2 and using im-ages provided by the Affective Picture System (IAP), which was developed by the University of Florida. A total of two time-domain features, two frequen-cy-domain features, as well as discrete wavelet transform coefficients have been studied using Artificial Neural Network (ANN) as the classifier, and the best combination of these features has been determined. Using the data col-lected, the best detection accuracy achievable by the proposed schemed is about 81.8%.", "author" : [ { "dropping-particle" : "", "family" : "Qi-Xiang Ang", "given" : "Adrian", "non-dropping-particle" : "", "parse-names" : false, "suffix" : "" }, { "dropping-particle" : "", "family" : "Qi Yeong", "given" : "Yi", "non-dropping-particle" : "", "parse-names" : false, "suffix" : "" }, { "dropping-particle" : "", "family" : "Ser", "given" : "Wee", "non-dropping-particle" : "", "parse-names" : false, "suffix" : "" } ], "container-title" : "Journal of Computer and Communications", "id" : "ITEM-1", "issued" : { "date-parts" : [ [ "2017" ] ] }, "page" : "75-79", "title" : "Emotion Classification from EEG Signals Using Time-Frequency-DWT Features and ANN", "type" : "article-journal", "volume" : "5" }, "uris" : [ "http://www.mendeley.com/documents/?uuid=54389f34-78e0-4d40-af4f-88bf275df48a" ] } ], "mendeley" : { "formattedCitation" : "[28]", "plainTextFormattedCitation" : "[28]", "previouslyFormattedCitation" : "[28]" }, "properties" : {  }, "schema" : "https://github.com/citation-style-language/schema/raw/master/csl-citation.json" }</w:instrText>
      </w:r>
      <w:r>
        <w:rPr>
          <w:lang w:val="en-US"/>
        </w:rPr>
        <w:fldChar w:fldCharType="separate"/>
      </w:r>
      <w:bookmarkEnd w:id="112"/>
      <w:r w:rsidR="003C0D9A" w:rsidRPr="003C0D9A">
        <w:rPr>
          <w:noProof/>
        </w:rPr>
        <w:t>[28]</w:t>
      </w:r>
      <w:r>
        <w:rPr>
          <w:lang w:val="en-US"/>
        </w:rPr>
        <w:fldChar w:fldCharType="end"/>
      </w:r>
    </w:p>
    <w:p w:rsidR="00663A0D" w:rsidRDefault="00663A0D" w:rsidP="00663A0D">
      <w:r w:rsidRPr="00663A0D">
        <w:t xml:space="preserve">En este </w:t>
      </w:r>
      <w:r>
        <w:t xml:space="preserve">se presenta una metodología para la detección de </w:t>
      </w:r>
      <w:r w:rsidR="003C272C">
        <w:t>felicidad y tristeza</w:t>
      </w:r>
      <w:r w:rsidR="00094199">
        <w:t>, la cual consta de la adquisición de la señal EEG, extracción de características y clasificación, a continuación, se detalla cada una de ellas.</w:t>
      </w:r>
    </w:p>
    <w:p w:rsidR="003C272C" w:rsidRPr="00094199" w:rsidRDefault="00094199" w:rsidP="00094199">
      <w:pPr>
        <w:rPr>
          <w:i/>
        </w:rPr>
      </w:pPr>
      <w:r w:rsidRPr="00094199">
        <w:rPr>
          <w:i/>
        </w:rPr>
        <w:t>Adquisición de la señal EEG</w:t>
      </w:r>
    </w:p>
    <w:p w:rsidR="00663A0D" w:rsidRPr="00663A0D" w:rsidRDefault="0088321E" w:rsidP="00663A0D">
      <w:r>
        <w:t xml:space="preserve">La adquisición de la señal se realizó con el dispositivo </w:t>
      </w:r>
      <w:proofErr w:type="spellStart"/>
      <w:r>
        <w:t>D</w:t>
      </w:r>
      <w:r w:rsidRPr="0088321E">
        <w:t>ry</w:t>
      </w:r>
      <w:proofErr w:type="spellEnd"/>
      <w:r w:rsidRPr="0088321E">
        <w:t xml:space="preserve"> EEG</w:t>
      </w:r>
      <w:r>
        <w:t xml:space="preserve">, a una población de 22 sujetos hombres entre 22 y 25 años. </w:t>
      </w:r>
    </w:p>
    <w:p w:rsidR="00663A0D" w:rsidRPr="00663A0D" w:rsidRDefault="00663A0D" w:rsidP="00663A0D">
      <w:pPr>
        <w:sectPr w:rsidR="00663A0D" w:rsidRPr="00663A0D" w:rsidSect="001709BC">
          <w:headerReference w:type="default" r:id="rId35"/>
          <w:type w:val="continuous"/>
          <w:pgSz w:w="12240" w:h="15840"/>
          <w:pgMar w:top="1417" w:right="1701" w:bottom="1417" w:left="1701" w:header="708" w:footer="708" w:gutter="0"/>
          <w:cols w:space="708"/>
          <w:titlePg/>
          <w:docGrid w:linePitch="360"/>
        </w:sectPr>
      </w:pPr>
    </w:p>
    <w:p w:rsidR="00E643D9" w:rsidRDefault="00E643D9" w:rsidP="00550D3D">
      <w:pPr>
        <w:pStyle w:val="Ttulo2"/>
        <w:numPr>
          <w:ilvl w:val="0"/>
          <w:numId w:val="0"/>
        </w:numPr>
        <w:ind w:left="576" w:hanging="576"/>
      </w:pPr>
      <w:bookmarkStart w:id="113" w:name="_Toc486415491"/>
      <w:bookmarkStart w:id="114" w:name="_Toc486415609"/>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3</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2</w:t>
      </w:r>
      <w:r w:rsidR="00F07634">
        <w:rPr>
          <w:noProof/>
        </w:rPr>
        <w:fldChar w:fldCharType="end"/>
      </w:r>
      <w:r>
        <w:t xml:space="preserve"> Tabla Comparativa del Estado del Arte</w:t>
      </w:r>
      <w:bookmarkEnd w:id="113"/>
      <w:bookmarkEnd w:id="114"/>
      <w:r>
        <w:t xml:space="preserve"> </w:t>
      </w:r>
    </w:p>
    <w:tbl>
      <w:tblPr>
        <w:tblStyle w:val="Tablaconcuadrcula"/>
        <w:tblW w:w="129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
        <w:gridCol w:w="1377"/>
        <w:gridCol w:w="999"/>
        <w:gridCol w:w="1032"/>
        <w:gridCol w:w="1148"/>
        <w:gridCol w:w="1115"/>
        <w:gridCol w:w="1060"/>
        <w:gridCol w:w="1702"/>
        <w:gridCol w:w="1395"/>
        <w:gridCol w:w="1208"/>
        <w:gridCol w:w="1111"/>
      </w:tblGrid>
      <w:tr w:rsidR="004C68F3" w:rsidRPr="00D00313" w:rsidTr="00E602CB">
        <w:trPr>
          <w:trHeight w:val="682"/>
        </w:trPr>
        <w:tc>
          <w:tcPr>
            <w:tcW w:w="869"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Artículo</w:t>
            </w:r>
          </w:p>
        </w:tc>
        <w:tc>
          <w:tcPr>
            <w:tcW w:w="1396"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E643D9" w:rsidRPr="00D00313" w:rsidRDefault="001709BC" w:rsidP="00A40CF2">
            <w:pPr>
              <w:jc w:val="center"/>
              <w:rPr>
                <w:b/>
                <w:i/>
                <w:sz w:val="20"/>
              </w:rPr>
            </w:pPr>
            <w:r w:rsidRPr="00D00313">
              <w:rPr>
                <w:b/>
                <w:i/>
                <w:sz w:val="20"/>
              </w:rPr>
              <w:t>Preprocesamiento</w:t>
            </w:r>
          </w:p>
        </w:tc>
        <w:tc>
          <w:tcPr>
            <w:tcW w:w="1414"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Resultados</w:t>
            </w:r>
          </w:p>
        </w:tc>
      </w:tr>
      <w:tr w:rsidR="004C68F3" w:rsidRPr="004202FE" w:rsidTr="00E602CB">
        <w:tc>
          <w:tcPr>
            <w:tcW w:w="869" w:type="dxa"/>
            <w:tcBorders>
              <w:top w:val="single" w:sz="4" w:space="0" w:color="auto"/>
            </w:tcBorders>
            <w:shd w:val="clear" w:color="auto" w:fill="F2F2F2" w:themeFill="background1" w:themeFillShade="F2"/>
          </w:tcPr>
          <w:p w:rsidR="00E643D9" w:rsidRPr="004202FE" w:rsidRDefault="00156634" w:rsidP="00A40CF2">
            <w:pPr>
              <w:rPr>
                <w:sz w:val="20"/>
              </w:rPr>
            </w:pPr>
            <w:r w:rsidRPr="00247FC2">
              <w:rPr>
                <w:sz w:val="20"/>
                <w:lang w:val="en-US"/>
              </w:rPr>
              <w:fldChar w:fldCharType="begin" w:fldLock="1"/>
            </w:r>
            <w:r w:rsidR="003C0D9A">
              <w:rPr>
                <w:sz w:val="20"/>
                <w:lang w:val="en-US"/>
              </w:rPr>
              <w:instrText>ADDIN CSL_CITATION { "citationItems" : [ { "id" : "ITEM-1", "itemData" : { "DOI" : "10.1109/ICUFN.2016.7536936", "ISBN" : "978-1-4673-9991-3", "author" : [ { "dropping-particle" : "", "family" : "Ali", "given" : "Mouhannad", "non-dropping-particle" : "", "parse-names" : false, "suffix" : "" }, { "dropping-particle" : "", "family" : "Mosa", "given" : "Ahmad Haj", "non-dropping-particle" : "", "parse-names" : false, "suffix" : "" }, { "dropping-particle" : "", "family" : "Machot", "given" : "Fadi", "non-dropping-particle" : "Al", "parse-names" : false, "suffix" : "" }, { "dropping-particle" : "", "family" : "Kyamakya", "given" : "Kyandoghere", "non-dropping-particle" : "", "parse-names" : false, "suffix" : "" } ], "container-title" : "2016 Eighth International Conference on Ubiquitous and Future Networks (ICUFN)", "id" : "ITEM-1", "issued" : { "date-parts" : [ [ "2016", "7" ] ] }, "page" : "946-950", "publisher" : "IEEE", "title" : "EEG-based emotion recognition approach for e-healthcare applications", "type" : "paper-conference" }, "uris" : [ "http://www.mendeley.com/documents/?uuid=c61e280b-b5b3-458c-a02f-20cb8e5fc504" ] } ], "mendeley" : { "formattedCitation" : "[22]", "plainTextFormattedCitation" : "[22]", "previouslyFormattedCitation" : "[22]" }, "properties" : {  }, "schema" : "https://github.com/citation-style-language/schema/raw/master/csl-citation.json" }</w:instrText>
            </w:r>
            <w:r w:rsidRPr="00247FC2">
              <w:rPr>
                <w:sz w:val="20"/>
                <w:lang w:val="en-US"/>
              </w:rPr>
              <w:fldChar w:fldCharType="separate"/>
            </w:r>
            <w:r w:rsidR="003C0D9A" w:rsidRPr="003C0D9A">
              <w:rPr>
                <w:noProof/>
                <w:sz w:val="20"/>
                <w:lang w:val="en-US"/>
              </w:rPr>
              <w:t>[22]</w:t>
            </w:r>
            <w:r w:rsidRPr="00247FC2">
              <w:rPr>
                <w:sz w:val="20"/>
                <w:lang w:val="en-US"/>
              </w:rPr>
              <w:fldChar w:fldCharType="end"/>
            </w:r>
          </w:p>
        </w:tc>
        <w:tc>
          <w:tcPr>
            <w:tcW w:w="1396" w:type="dxa"/>
            <w:tcBorders>
              <w:top w:val="single" w:sz="4" w:space="0" w:color="auto"/>
            </w:tcBorders>
            <w:shd w:val="clear" w:color="auto" w:fill="F2F2F2" w:themeFill="background1" w:themeFillShade="F2"/>
          </w:tcPr>
          <w:p w:rsidR="00E643D9" w:rsidRPr="004202FE" w:rsidRDefault="00E643D9" w:rsidP="00A5376C">
            <w:pPr>
              <w:pStyle w:val="Sinespaciado"/>
            </w:pPr>
            <w:r w:rsidRPr="004202FE">
              <w:t>Felicidad</w:t>
            </w:r>
          </w:p>
          <w:p w:rsidR="00E643D9" w:rsidRPr="004202FE" w:rsidRDefault="00E643D9" w:rsidP="00A5376C">
            <w:pPr>
              <w:pStyle w:val="Sinespaciado"/>
            </w:pPr>
            <w:r w:rsidRPr="004202FE">
              <w:t xml:space="preserve">Tristeza </w:t>
            </w:r>
          </w:p>
          <w:p w:rsidR="00E643D9" w:rsidRPr="004202FE" w:rsidRDefault="00E643D9" w:rsidP="00A5376C">
            <w:pPr>
              <w:pStyle w:val="Sinespaciado"/>
            </w:pPr>
            <w:r w:rsidRPr="004202FE">
              <w:t>Relajación</w:t>
            </w:r>
          </w:p>
          <w:p w:rsidR="00E643D9" w:rsidRPr="004202FE" w:rsidRDefault="00E643D9" w:rsidP="00A5376C">
            <w:pPr>
              <w:pStyle w:val="Sinespaciado"/>
            </w:pPr>
            <w:r w:rsidRPr="004202FE">
              <w:t>Miedo</w:t>
            </w:r>
          </w:p>
        </w:tc>
        <w:tc>
          <w:tcPr>
            <w:tcW w:w="1012" w:type="dxa"/>
            <w:tcBorders>
              <w:top w:val="single" w:sz="4" w:space="0" w:color="auto"/>
            </w:tcBorders>
            <w:shd w:val="clear" w:color="auto" w:fill="F2F2F2" w:themeFill="background1" w:themeFillShade="F2"/>
          </w:tcPr>
          <w:p w:rsidR="00E643D9" w:rsidRDefault="00E643D9" w:rsidP="00A5376C">
            <w:pPr>
              <w:pStyle w:val="Sinespaciado"/>
              <w:jc w:val="left"/>
            </w:pPr>
            <w:r w:rsidRPr="004202FE">
              <w:t>32 Sujetos.</w:t>
            </w:r>
          </w:p>
          <w:p w:rsidR="00E643D9" w:rsidRPr="004202FE" w:rsidRDefault="00E643D9" w:rsidP="00A5376C">
            <w:pPr>
              <w:pStyle w:val="Sinespaciado"/>
              <w:jc w:val="left"/>
            </w:pPr>
            <w:r>
              <w:t>16 mujeres y 16 hombres</w:t>
            </w:r>
          </w:p>
          <w:p w:rsidR="00E643D9" w:rsidRPr="004202FE" w:rsidRDefault="00E643D9" w:rsidP="00A40CF2">
            <w:pPr>
              <w:jc w:val="left"/>
              <w:rPr>
                <w:sz w:val="20"/>
              </w:rPr>
            </w:pPr>
          </w:p>
        </w:tc>
        <w:tc>
          <w:tcPr>
            <w:tcW w:w="1045"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No</w:t>
            </w:r>
          </w:p>
        </w:tc>
        <w:tc>
          <w:tcPr>
            <w:tcW w:w="1163" w:type="dxa"/>
            <w:tcBorders>
              <w:top w:val="single" w:sz="4" w:space="0" w:color="auto"/>
            </w:tcBorders>
            <w:shd w:val="clear" w:color="auto" w:fill="F2F2F2" w:themeFill="background1" w:themeFillShade="F2"/>
          </w:tcPr>
          <w:p w:rsidR="00E643D9" w:rsidRPr="00AB4CD1" w:rsidRDefault="00E643D9" w:rsidP="00AB4CD1">
            <w:pPr>
              <w:pStyle w:val="Sinespaciado"/>
            </w:pPr>
            <w:r w:rsidRPr="00AB4CD1">
              <w:t>Gorro con 32 electrodos</w:t>
            </w:r>
          </w:p>
        </w:tc>
        <w:tc>
          <w:tcPr>
            <w:tcW w:w="1129"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 xml:space="preserve">Electrodos: Fp1, AF3, F3, F7, FC5, FC1, C3, T7, CP5, CP1, P3, P7, PO3, O1, Oz, </w:t>
            </w:r>
            <w:proofErr w:type="spellStart"/>
            <w:r w:rsidRPr="004202FE">
              <w:rPr>
                <w:sz w:val="20"/>
              </w:rPr>
              <w:t>Pz</w:t>
            </w:r>
            <w:proofErr w:type="spellEnd"/>
            <w:r w:rsidRPr="004202FE">
              <w:rPr>
                <w:sz w:val="20"/>
              </w:rPr>
              <w:t xml:space="preserve">, Fp2, AF4, </w:t>
            </w:r>
            <w:proofErr w:type="spellStart"/>
            <w:r w:rsidRPr="004202FE">
              <w:rPr>
                <w:sz w:val="20"/>
              </w:rPr>
              <w:t>Fz</w:t>
            </w:r>
            <w:proofErr w:type="spellEnd"/>
            <w:r w:rsidRPr="004202FE">
              <w:rPr>
                <w:sz w:val="20"/>
              </w:rPr>
              <w:t xml:space="preserve">, F4, F8, FC6, FC2, </w:t>
            </w:r>
            <w:proofErr w:type="spellStart"/>
            <w:r w:rsidRPr="004202FE">
              <w:rPr>
                <w:sz w:val="20"/>
              </w:rPr>
              <w:t>Cz</w:t>
            </w:r>
            <w:proofErr w:type="spellEnd"/>
            <w:r w:rsidRPr="004202FE">
              <w:rPr>
                <w:sz w:val="20"/>
              </w:rPr>
              <w:t>, C4, T8, CP6, CP2, P4, P8, PO4 y O2.</w:t>
            </w:r>
          </w:p>
        </w:tc>
        <w:tc>
          <w:tcPr>
            <w:tcW w:w="1073" w:type="dxa"/>
            <w:tcBorders>
              <w:top w:val="single" w:sz="4" w:space="0" w:color="auto"/>
            </w:tcBorders>
            <w:shd w:val="clear" w:color="auto" w:fill="F2F2F2" w:themeFill="background1" w:themeFillShade="F2"/>
          </w:tcPr>
          <w:p w:rsidR="00E643D9" w:rsidRPr="004202FE" w:rsidRDefault="00E643D9" w:rsidP="00A40CF2">
            <w:pPr>
              <w:jc w:val="left"/>
              <w:rPr>
                <w:sz w:val="20"/>
              </w:rPr>
            </w:pPr>
            <w:r>
              <w:rPr>
                <w:sz w:val="20"/>
              </w:rPr>
              <w:t>Delt</w:t>
            </w:r>
            <w:r w:rsidRPr="004202FE">
              <w:rPr>
                <w:sz w:val="20"/>
              </w:rPr>
              <w:t>a, Theta, Alpha, Beta y Gamma</w:t>
            </w:r>
          </w:p>
        </w:tc>
        <w:tc>
          <w:tcPr>
            <w:tcW w:w="1451"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No Disponible</w:t>
            </w:r>
          </w:p>
        </w:tc>
        <w:tc>
          <w:tcPr>
            <w:tcW w:w="1414"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Transformada Discreta de Wavelet</w:t>
            </w:r>
          </w:p>
        </w:tc>
        <w:tc>
          <w:tcPr>
            <w:tcW w:w="1224" w:type="dxa"/>
            <w:tcBorders>
              <w:top w:val="single" w:sz="4" w:space="0" w:color="auto"/>
            </w:tcBorders>
            <w:shd w:val="clear" w:color="auto" w:fill="F2F2F2" w:themeFill="background1" w:themeFillShade="F2"/>
          </w:tcPr>
          <w:p w:rsidR="00E643D9" w:rsidRPr="004202FE" w:rsidRDefault="00E643D9" w:rsidP="002D19B1">
            <w:pPr>
              <w:pStyle w:val="Sinespaciado"/>
            </w:pPr>
            <w:r w:rsidRPr="004202FE">
              <w:t>QDA</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p w:rsidR="00E643D9" w:rsidRPr="004202FE" w:rsidRDefault="00E643D9" w:rsidP="002D19B1">
            <w:pPr>
              <w:pStyle w:val="Sinespaciado"/>
            </w:pPr>
            <w:r w:rsidRPr="004202FE">
              <w:t>KNN</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p w:rsidR="00E643D9" w:rsidRPr="004202FE" w:rsidRDefault="00E643D9" w:rsidP="002D19B1">
            <w:pPr>
              <w:pStyle w:val="Sinespaciado"/>
            </w:pPr>
            <w:r w:rsidRPr="004202FE">
              <w:t>SMV</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tc>
        <w:tc>
          <w:tcPr>
            <w:tcW w:w="1125" w:type="dxa"/>
            <w:tcBorders>
              <w:top w:val="single" w:sz="4" w:space="0" w:color="auto"/>
            </w:tcBorders>
            <w:shd w:val="clear" w:color="auto" w:fill="F2F2F2" w:themeFill="background1" w:themeFillShade="F2"/>
          </w:tcPr>
          <w:p w:rsidR="00E643D9" w:rsidRPr="004202FE" w:rsidRDefault="00E643D9" w:rsidP="002D19B1">
            <w:pPr>
              <w:pStyle w:val="Sinespaciado"/>
            </w:pPr>
          </w:p>
          <w:p w:rsidR="00E643D9" w:rsidRPr="004202FE" w:rsidRDefault="00E643D9" w:rsidP="002D19B1">
            <w:pPr>
              <w:pStyle w:val="Sinespaciado"/>
            </w:pPr>
            <w:r w:rsidRPr="004202FE">
              <w:t>55.33%</w:t>
            </w:r>
            <w:r w:rsidRPr="004202FE">
              <w:tab/>
            </w:r>
          </w:p>
          <w:p w:rsidR="00E643D9" w:rsidRPr="004202FE" w:rsidRDefault="00E643D9" w:rsidP="002D19B1">
            <w:pPr>
              <w:pStyle w:val="Sinespaciado"/>
            </w:pPr>
            <w:r w:rsidRPr="004202FE">
              <w:t>60.59%</w:t>
            </w:r>
            <w:r w:rsidRPr="004202FE">
              <w:tab/>
            </w:r>
          </w:p>
          <w:p w:rsidR="00E643D9" w:rsidRPr="004202FE" w:rsidRDefault="00E643D9" w:rsidP="002D19B1">
            <w:pPr>
              <w:pStyle w:val="Sinespaciado"/>
            </w:pPr>
            <w:r w:rsidRPr="004202FE">
              <w:t>60.03%</w:t>
            </w:r>
          </w:p>
          <w:p w:rsidR="00E643D9" w:rsidRPr="004202FE" w:rsidRDefault="00E643D9" w:rsidP="002D19B1">
            <w:pPr>
              <w:pStyle w:val="Sinespaciado"/>
            </w:pPr>
            <w:r w:rsidRPr="004202FE">
              <w:t>67.15%</w:t>
            </w:r>
          </w:p>
          <w:p w:rsidR="00E643D9" w:rsidRPr="004202FE" w:rsidRDefault="00E643D9" w:rsidP="002D19B1">
            <w:pPr>
              <w:pStyle w:val="Sinespaciado"/>
            </w:pPr>
            <w:r w:rsidRPr="004202FE">
              <w:t>60.78%</w:t>
            </w:r>
          </w:p>
          <w:p w:rsidR="00E643D9" w:rsidRPr="004202FE" w:rsidRDefault="00E643D9" w:rsidP="002D19B1">
            <w:pPr>
              <w:pStyle w:val="Sinespaciado"/>
            </w:pPr>
          </w:p>
          <w:p w:rsidR="00E643D9" w:rsidRPr="004202FE" w:rsidRDefault="00E643D9" w:rsidP="002D19B1">
            <w:pPr>
              <w:pStyle w:val="Sinespaciado"/>
            </w:pPr>
            <w:r w:rsidRPr="004202FE">
              <w:t>76.75%</w:t>
            </w:r>
            <w:r w:rsidRPr="004202FE">
              <w:tab/>
            </w:r>
          </w:p>
          <w:p w:rsidR="00E643D9" w:rsidRPr="004202FE" w:rsidRDefault="00E643D9" w:rsidP="002D19B1">
            <w:pPr>
              <w:pStyle w:val="Sinespaciado"/>
            </w:pPr>
            <w:r w:rsidRPr="004202FE">
              <w:t>75.54%</w:t>
            </w:r>
            <w:r w:rsidRPr="004202FE">
              <w:tab/>
            </w:r>
          </w:p>
          <w:p w:rsidR="00E643D9" w:rsidRPr="004202FE" w:rsidRDefault="00E643D9" w:rsidP="002D19B1">
            <w:pPr>
              <w:pStyle w:val="Sinespaciado"/>
            </w:pPr>
            <w:r w:rsidRPr="004202FE">
              <w:t>76.90%</w:t>
            </w:r>
            <w:r w:rsidRPr="004202FE">
              <w:tab/>
            </w:r>
          </w:p>
          <w:p w:rsidR="00E643D9" w:rsidRPr="004202FE" w:rsidRDefault="00E643D9" w:rsidP="002D19B1">
            <w:pPr>
              <w:pStyle w:val="Sinespaciado"/>
            </w:pPr>
            <w:r w:rsidRPr="004202FE">
              <w:t>72.90%</w:t>
            </w:r>
          </w:p>
          <w:p w:rsidR="00E643D9" w:rsidRPr="004202FE" w:rsidRDefault="00E643D9" w:rsidP="002D19B1">
            <w:pPr>
              <w:pStyle w:val="Sinespaciado"/>
            </w:pPr>
            <w:r w:rsidRPr="004202FE">
              <w:t>75.53%</w:t>
            </w:r>
          </w:p>
          <w:p w:rsidR="00E643D9" w:rsidRPr="004202FE" w:rsidRDefault="00E643D9" w:rsidP="002D19B1">
            <w:pPr>
              <w:pStyle w:val="Sinespaciado"/>
            </w:pPr>
          </w:p>
          <w:p w:rsidR="00E643D9" w:rsidRPr="004202FE" w:rsidRDefault="00E643D9" w:rsidP="002D19B1">
            <w:pPr>
              <w:pStyle w:val="Sinespaciado"/>
            </w:pPr>
            <w:r w:rsidRPr="004202FE">
              <w:t>84.95%</w:t>
            </w:r>
            <w:r w:rsidRPr="004202FE">
              <w:tab/>
            </w:r>
          </w:p>
          <w:p w:rsidR="00E643D9" w:rsidRPr="004202FE" w:rsidRDefault="00E643D9" w:rsidP="002D19B1">
            <w:pPr>
              <w:pStyle w:val="Sinespaciado"/>
            </w:pPr>
            <w:r w:rsidRPr="004202FE">
              <w:t>83.25%</w:t>
            </w:r>
            <w:r w:rsidRPr="004202FE">
              <w:tab/>
            </w:r>
          </w:p>
          <w:p w:rsidR="00E643D9" w:rsidRPr="004202FE" w:rsidRDefault="00E643D9" w:rsidP="002D19B1">
            <w:pPr>
              <w:pStyle w:val="Sinespaciado"/>
            </w:pPr>
            <w:r w:rsidRPr="004202FE">
              <w:t>83.12%</w:t>
            </w:r>
            <w:r w:rsidRPr="004202FE">
              <w:tab/>
            </w:r>
          </w:p>
          <w:p w:rsidR="00E643D9" w:rsidRPr="004202FE" w:rsidRDefault="00E643D9" w:rsidP="002D19B1">
            <w:pPr>
              <w:pStyle w:val="Sinespaciado"/>
            </w:pPr>
            <w:r w:rsidRPr="004202FE">
              <w:t>84.14%</w:t>
            </w:r>
          </w:p>
          <w:p w:rsidR="00E643D9" w:rsidRDefault="00E643D9" w:rsidP="002D19B1">
            <w:pPr>
              <w:pStyle w:val="Sinespaciado"/>
            </w:pPr>
            <w:r w:rsidRPr="004202FE">
              <w:t>83.87%</w:t>
            </w:r>
          </w:p>
          <w:p w:rsidR="00311E28" w:rsidRPr="004202FE" w:rsidRDefault="00311E28" w:rsidP="002D19B1">
            <w:pPr>
              <w:pStyle w:val="Sinespaciado"/>
            </w:pPr>
          </w:p>
        </w:tc>
      </w:tr>
      <w:tr w:rsidR="004C68F3" w:rsidRPr="004202FE" w:rsidTr="00E602CB">
        <w:tc>
          <w:tcPr>
            <w:tcW w:w="869" w:type="dxa"/>
          </w:tcPr>
          <w:p w:rsidR="00E643D9" w:rsidRPr="004202FE" w:rsidRDefault="00156634" w:rsidP="00A40CF2">
            <w:pPr>
              <w:rPr>
                <w:sz w:val="20"/>
              </w:rPr>
            </w:pPr>
            <w:r w:rsidRPr="00247FC2">
              <w:rPr>
                <w:sz w:val="20"/>
              </w:rPr>
              <w:fldChar w:fldCharType="begin" w:fldLock="1"/>
            </w:r>
            <w:r w:rsidR="003C0D9A">
              <w:rPr>
                <w:sz w:val="20"/>
              </w:rPr>
              <w:instrText>ADDIN CSL_CITATION { "citationItems" : [ { "id" : "ITEM-1", "itemData" : { "DOI" : "10.1109/IntelliSys.2015.7361188", "ISBN" : "VO -", "abstract" : "There is a long list of words that describe depression; sadness, unhappiness, sorrow, dejection, low spirit, despondency, woe, gloom, pessimism, desolation, despair, hopelessness, moodiness, and a host of others. This study throws light upon the contribution EEG signal for depression analysis. In this paper, classification of depressed patients from normal subjects are identified by using EEG signal. Experimental results are carried out with the help of 13 depressed patients and 12 normal subjects. This paper tries to classify person's mental state either normal or depressed with the help of EEG signal using signal processing technique FFT and machine learning technique SVM. These noninvasive signal techniques are useful for detection of depression disorders through EEG signals. The proposed work is compared with the other methods. The diagnosis is done and appropriate remedies are taken according to scale of the depression in the patient. This work shows that linear analysis of EEG can be an efficient method for identifying depressed patients from normal subjects. It is recommended that this analysis may be a supporting aid for psychiatrists to identify severity level of depressed patients.", "author" : [ { "dropping-particle" : "", "family" : "Mantri", "given" : "S", "non-dropping-particle" : "", "parse-names" : false, "suffix" : "" }, { "dropping-particle" : "", "family" : "Agrawal", "given" : "P", "non-dropping-particle" : "", "parse-names" : false, "suffix" : "" }, { "dropping-particle" : "", "family" : "Patil", "given" : "D", "non-dropping-particle" : "", "parse-names" : false, "suffix" : "" }, { "dropping-particle" : "", "family" : "Wadhai", "given" : "V", "non-dropping-particle" : "", "parse-names" : false, "suffix" : "" } ], "container-title" : "SAI Intelligent Systems Conference (IntelliSys), 2015", "id" : "ITEM-1", "issued" : { "date-parts" : [ [ "2015" ] ] }, "page" : "518-521", "title" : "Non invasive EEG signal processing framework for real time depression analysis", "type" : "article-journal" }, "uris" : [ "http://www.mendeley.com/documents/?uuid=a8073cb3-dbea-4aa7-b3f2-9cade240c837" ] } ], "mendeley" : { "formattedCitation" : "[23]", "plainTextFormattedCitation" : "[23]", "previouslyFormattedCitation" : "[23]" }, "properties" : {  }, "schema" : "https://github.com/citation-style-language/schema/raw/master/csl-citation.json" }</w:instrText>
            </w:r>
            <w:r w:rsidRPr="00247FC2">
              <w:rPr>
                <w:sz w:val="20"/>
              </w:rPr>
              <w:fldChar w:fldCharType="separate"/>
            </w:r>
            <w:r w:rsidR="003C0D9A" w:rsidRPr="003C0D9A">
              <w:rPr>
                <w:noProof/>
                <w:sz w:val="20"/>
              </w:rPr>
              <w:t>[23]</w:t>
            </w:r>
            <w:r w:rsidRPr="00247FC2">
              <w:rPr>
                <w:sz w:val="20"/>
              </w:rPr>
              <w:fldChar w:fldCharType="end"/>
            </w:r>
          </w:p>
        </w:tc>
        <w:tc>
          <w:tcPr>
            <w:tcW w:w="1396" w:type="dxa"/>
          </w:tcPr>
          <w:p w:rsidR="00E643D9" w:rsidRPr="004202FE" w:rsidRDefault="00E643D9" w:rsidP="00A40CF2">
            <w:pPr>
              <w:jc w:val="left"/>
              <w:rPr>
                <w:sz w:val="20"/>
              </w:rPr>
            </w:pPr>
            <w:r w:rsidRPr="004202FE">
              <w:rPr>
                <w:sz w:val="20"/>
              </w:rPr>
              <w:t xml:space="preserve">Depresión </w:t>
            </w:r>
          </w:p>
        </w:tc>
        <w:tc>
          <w:tcPr>
            <w:tcW w:w="1012" w:type="dxa"/>
          </w:tcPr>
          <w:p w:rsidR="00E643D9" w:rsidRPr="00AB4CD1" w:rsidRDefault="00E643D9" w:rsidP="00277F5B">
            <w:pPr>
              <w:pStyle w:val="Sinespaciado"/>
              <w:jc w:val="left"/>
              <w:rPr>
                <w:sz w:val="20"/>
              </w:rPr>
            </w:pPr>
            <w:r w:rsidRPr="00AB4CD1">
              <w:rPr>
                <w:sz w:val="20"/>
              </w:rPr>
              <w:t>25 sujetos.</w:t>
            </w:r>
          </w:p>
          <w:p w:rsidR="00E643D9" w:rsidRPr="00AB4CD1" w:rsidRDefault="00E643D9" w:rsidP="00277F5B">
            <w:pPr>
              <w:pStyle w:val="Sinespaciado"/>
              <w:jc w:val="left"/>
              <w:rPr>
                <w:sz w:val="20"/>
              </w:rPr>
            </w:pPr>
            <w:r w:rsidRPr="00AB4CD1">
              <w:rPr>
                <w:sz w:val="20"/>
              </w:rPr>
              <w:t>13 mujeres y 12 hombres</w:t>
            </w:r>
          </w:p>
          <w:p w:rsidR="00DD30B2" w:rsidRPr="00AB4CD1" w:rsidRDefault="00DD30B2" w:rsidP="00277F5B">
            <w:pPr>
              <w:pStyle w:val="Sinespaciado"/>
              <w:jc w:val="left"/>
              <w:rPr>
                <w:sz w:val="20"/>
              </w:rPr>
            </w:pPr>
          </w:p>
        </w:tc>
        <w:tc>
          <w:tcPr>
            <w:tcW w:w="1045" w:type="dxa"/>
          </w:tcPr>
          <w:p w:rsidR="00E643D9" w:rsidRPr="004202FE" w:rsidRDefault="00E643D9" w:rsidP="00A40CF2">
            <w:pPr>
              <w:jc w:val="left"/>
              <w:rPr>
                <w:sz w:val="20"/>
              </w:rPr>
            </w:pPr>
            <w:r w:rsidRPr="004202FE">
              <w:rPr>
                <w:sz w:val="20"/>
              </w:rPr>
              <w:t xml:space="preserve">No </w:t>
            </w:r>
          </w:p>
        </w:tc>
        <w:tc>
          <w:tcPr>
            <w:tcW w:w="1163" w:type="dxa"/>
          </w:tcPr>
          <w:p w:rsidR="00E643D9" w:rsidRPr="004202FE" w:rsidRDefault="00E643D9" w:rsidP="00A40CF2">
            <w:pPr>
              <w:jc w:val="left"/>
              <w:rPr>
                <w:sz w:val="20"/>
              </w:rPr>
            </w:pPr>
            <w:r w:rsidRPr="004202FE">
              <w:rPr>
                <w:sz w:val="20"/>
              </w:rPr>
              <w:t>Gorro con 8 electrodos</w:t>
            </w:r>
          </w:p>
        </w:tc>
        <w:tc>
          <w:tcPr>
            <w:tcW w:w="1129" w:type="dxa"/>
          </w:tcPr>
          <w:p w:rsidR="00E643D9" w:rsidRPr="004202FE" w:rsidRDefault="00E643D9" w:rsidP="00A40CF2">
            <w:pPr>
              <w:jc w:val="left"/>
              <w:rPr>
                <w:sz w:val="20"/>
              </w:rPr>
            </w:pPr>
            <w:proofErr w:type="spellStart"/>
            <w:r w:rsidRPr="004202FE">
              <w:rPr>
                <w:sz w:val="20"/>
              </w:rPr>
              <w:t>Fz</w:t>
            </w:r>
            <w:proofErr w:type="spellEnd"/>
            <w:r w:rsidRPr="004202FE">
              <w:rPr>
                <w:sz w:val="20"/>
              </w:rPr>
              <w:t xml:space="preserve">, </w:t>
            </w:r>
            <w:proofErr w:type="spellStart"/>
            <w:r w:rsidRPr="004202FE">
              <w:rPr>
                <w:sz w:val="20"/>
              </w:rPr>
              <w:t>Pz</w:t>
            </w:r>
            <w:proofErr w:type="spellEnd"/>
            <w:r w:rsidRPr="004202FE">
              <w:rPr>
                <w:sz w:val="20"/>
              </w:rPr>
              <w:t>, F3, F4, C3, C4, P3 y P4</w:t>
            </w:r>
          </w:p>
        </w:tc>
        <w:tc>
          <w:tcPr>
            <w:tcW w:w="1073" w:type="dxa"/>
          </w:tcPr>
          <w:p w:rsidR="00E643D9" w:rsidRPr="004202FE" w:rsidRDefault="00E643D9" w:rsidP="00A40CF2">
            <w:pPr>
              <w:jc w:val="left"/>
              <w:rPr>
                <w:sz w:val="20"/>
              </w:rPr>
            </w:pPr>
            <w:r w:rsidRPr="004202FE">
              <w:rPr>
                <w:sz w:val="20"/>
              </w:rPr>
              <w:t>D</w:t>
            </w:r>
            <w:r>
              <w:rPr>
                <w:sz w:val="20"/>
              </w:rPr>
              <w:t>elt</w:t>
            </w:r>
            <w:r w:rsidRPr="004202FE">
              <w:rPr>
                <w:sz w:val="20"/>
              </w:rPr>
              <w:t>a, Theta, Alpha y Beta</w:t>
            </w:r>
          </w:p>
        </w:tc>
        <w:tc>
          <w:tcPr>
            <w:tcW w:w="1451" w:type="dxa"/>
          </w:tcPr>
          <w:p w:rsidR="00E643D9" w:rsidRPr="004202FE" w:rsidRDefault="00E643D9" w:rsidP="00A40CF2">
            <w:pPr>
              <w:jc w:val="left"/>
              <w:rPr>
                <w:sz w:val="20"/>
              </w:rPr>
            </w:pPr>
            <w:r w:rsidRPr="004202FE">
              <w:rPr>
                <w:sz w:val="20"/>
              </w:rPr>
              <w:t>Filtro pasa banda</w:t>
            </w:r>
          </w:p>
        </w:tc>
        <w:tc>
          <w:tcPr>
            <w:tcW w:w="1414" w:type="dxa"/>
          </w:tcPr>
          <w:p w:rsidR="00E643D9" w:rsidRPr="004202FE" w:rsidRDefault="00E643D9" w:rsidP="00A40CF2">
            <w:pPr>
              <w:jc w:val="left"/>
              <w:rPr>
                <w:sz w:val="20"/>
              </w:rPr>
            </w:pPr>
            <w:r w:rsidRPr="004202FE">
              <w:rPr>
                <w:sz w:val="20"/>
              </w:rPr>
              <w:t xml:space="preserve">Transformada Rápida de Fourier (FFT) </w:t>
            </w:r>
          </w:p>
        </w:tc>
        <w:tc>
          <w:tcPr>
            <w:tcW w:w="1224" w:type="dxa"/>
          </w:tcPr>
          <w:p w:rsidR="00E643D9" w:rsidRPr="004202FE" w:rsidRDefault="00E643D9" w:rsidP="00A40CF2">
            <w:pPr>
              <w:jc w:val="left"/>
              <w:rPr>
                <w:sz w:val="20"/>
              </w:rPr>
            </w:pPr>
            <w:r w:rsidRPr="004202FE">
              <w:rPr>
                <w:sz w:val="20"/>
              </w:rPr>
              <w:t>ANN</w:t>
            </w:r>
          </w:p>
          <w:p w:rsidR="00E643D9" w:rsidRPr="004202FE" w:rsidRDefault="00E643D9" w:rsidP="00A40CF2">
            <w:pPr>
              <w:jc w:val="left"/>
              <w:rPr>
                <w:sz w:val="20"/>
              </w:rPr>
            </w:pPr>
          </w:p>
        </w:tc>
        <w:tc>
          <w:tcPr>
            <w:tcW w:w="1125" w:type="dxa"/>
          </w:tcPr>
          <w:p w:rsidR="00E643D9" w:rsidRPr="004202FE" w:rsidRDefault="00E643D9" w:rsidP="00A40CF2">
            <w:pPr>
              <w:jc w:val="center"/>
              <w:rPr>
                <w:sz w:val="20"/>
              </w:rPr>
            </w:pPr>
            <w:r w:rsidRPr="004202FE">
              <w:rPr>
                <w:sz w:val="20"/>
              </w:rPr>
              <w:t>84.00%</w:t>
            </w:r>
          </w:p>
        </w:tc>
      </w:tr>
      <w:tr w:rsidR="00727E43" w:rsidRPr="00D00313" w:rsidTr="00E602CB">
        <w:trPr>
          <w:trHeight w:val="682"/>
        </w:trPr>
        <w:tc>
          <w:tcPr>
            <w:tcW w:w="869"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Artículo</w:t>
            </w:r>
          </w:p>
        </w:tc>
        <w:tc>
          <w:tcPr>
            <w:tcW w:w="1396"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DD30B2" w:rsidRPr="00D00313" w:rsidRDefault="001709BC" w:rsidP="009F21FE">
            <w:pPr>
              <w:jc w:val="center"/>
              <w:rPr>
                <w:b/>
                <w:i/>
                <w:sz w:val="20"/>
              </w:rPr>
            </w:pPr>
            <w:r w:rsidRPr="00D00313">
              <w:rPr>
                <w:b/>
                <w:i/>
                <w:sz w:val="20"/>
              </w:rPr>
              <w:t>Preprocesamiento</w:t>
            </w:r>
          </w:p>
        </w:tc>
        <w:tc>
          <w:tcPr>
            <w:tcW w:w="1414"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Resultados</w:t>
            </w:r>
          </w:p>
        </w:tc>
      </w:tr>
      <w:tr w:rsidR="004C68F3" w:rsidRPr="004202FE" w:rsidTr="00E602CB">
        <w:tc>
          <w:tcPr>
            <w:tcW w:w="869" w:type="dxa"/>
            <w:shd w:val="clear" w:color="auto" w:fill="F2F2F2" w:themeFill="background1" w:themeFillShade="F2"/>
          </w:tcPr>
          <w:p w:rsidR="00E643D9" w:rsidRPr="004202FE" w:rsidRDefault="00156634" w:rsidP="00A40CF2">
            <w:pPr>
              <w:rPr>
                <w:sz w:val="20"/>
              </w:rPr>
            </w:pPr>
            <w:r w:rsidRPr="00247FC2">
              <w:rPr>
                <w:sz w:val="20"/>
              </w:rPr>
              <w:fldChar w:fldCharType="begin" w:fldLock="1"/>
            </w:r>
            <w:r w:rsidR="003C0D9A">
              <w:rPr>
                <w:sz w:val="20"/>
              </w:rPr>
              <w:instrText>ADDIN CSL_CITATION { "citationItems" : [ { "id" : "ITEM-1", "itemData" : { "ISBN" : "9781479961061", "author" : [ { "dropping-particle" : "", "family" : "Zaini", "given" : "Norliza", "non-dropping-particle" : "", "parse-names" : false, "suffix" : "" } ], "id" : "ITEM-1", "issue" : "December", "issued" : { "date-parts" : [ [ "2014" ] ] }, "page" : "12-14", "title" : "Support Vector Machine for Classification of Stress Subjects using EEG Signals", "type" : "article-journal" }, "uris" : [ "http://www.mendeley.com/documents/?uuid=9e43f9ba-9dd6-4203-9e7a-f44eb1eb92ad" ] } ], "mendeley" : { "formattedCitation" : "[24]", "plainTextFormattedCitation" : "[24]", "previouslyFormattedCitation" : "[24]" }, "properties" : {  }, "schema" : "https://github.com/citation-style-language/schema/raw/master/csl-citation.json" }</w:instrText>
            </w:r>
            <w:r w:rsidRPr="00247FC2">
              <w:rPr>
                <w:sz w:val="20"/>
              </w:rPr>
              <w:fldChar w:fldCharType="separate"/>
            </w:r>
            <w:r w:rsidR="003C0D9A" w:rsidRPr="003C0D9A">
              <w:rPr>
                <w:noProof/>
                <w:sz w:val="20"/>
              </w:rPr>
              <w:t>[24]</w:t>
            </w:r>
            <w:r w:rsidRPr="00247FC2">
              <w:rPr>
                <w:sz w:val="20"/>
              </w:rPr>
              <w:fldChar w:fldCharType="end"/>
            </w:r>
          </w:p>
        </w:tc>
        <w:tc>
          <w:tcPr>
            <w:tcW w:w="1396" w:type="dxa"/>
            <w:shd w:val="clear" w:color="auto" w:fill="F2F2F2" w:themeFill="background1" w:themeFillShade="F2"/>
          </w:tcPr>
          <w:p w:rsidR="00E643D9" w:rsidRPr="004202FE" w:rsidRDefault="00E643D9" w:rsidP="00A40CF2">
            <w:pPr>
              <w:jc w:val="left"/>
              <w:rPr>
                <w:sz w:val="20"/>
              </w:rPr>
            </w:pPr>
            <w:r>
              <w:rPr>
                <w:sz w:val="20"/>
              </w:rPr>
              <w:t xml:space="preserve">Estrés </w:t>
            </w:r>
          </w:p>
        </w:tc>
        <w:tc>
          <w:tcPr>
            <w:tcW w:w="1012" w:type="dxa"/>
            <w:shd w:val="clear" w:color="auto" w:fill="F2F2F2" w:themeFill="background1" w:themeFillShade="F2"/>
          </w:tcPr>
          <w:p w:rsidR="00E643D9" w:rsidRPr="004202FE" w:rsidRDefault="00E643D9" w:rsidP="00A40CF2">
            <w:pPr>
              <w:jc w:val="left"/>
              <w:rPr>
                <w:sz w:val="20"/>
              </w:rPr>
            </w:pPr>
            <w:r>
              <w:rPr>
                <w:sz w:val="20"/>
              </w:rPr>
              <w:t>34 sujetos.</w:t>
            </w:r>
          </w:p>
        </w:tc>
        <w:tc>
          <w:tcPr>
            <w:tcW w:w="1045" w:type="dxa"/>
            <w:shd w:val="clear" w:color="auto" w:fill="F2F2F2" w:themeFill="background1" w:themeFillShade="F2"/>
          </w:tcPr>
          <w:p w:rsidR="00E643D9" w:rsidRPr="004202FE" w:rsidRDefault="00E643D9" w:rsidP="00A40CF2">
            <w:pPr>
              <w:jc w:val="left"/>
              <w:rPr>
                <w:sz w:val="20"/>
              </w:rPr>
            </w:pPr>
            <w:r>
              <w:rPr>
                <w:sz w:val="20"/>
              </w:rPr>
              <w:t xml:space="preserve">No </w:t>
            </w:r>
          </w:p>
        </w:tc>
        <w:tc>
          <w:tcPr>
            <w:tcW w:w="1163" w:type="dxa"/>
            <w:shd w:val="clear" w:color="auto" w:fill="F2F2F2" w:themeFill="background1" w:themeFillShade="F2"/>
          </w:tcPr>
          <w:p w:rsidR="00E643D9" w:rsidRDefault="00E643D9" w:rsidP="00A40CF2">
            <w:pPr>
              <w:jc w:val="left"/>
              <w:rPr>
                <w:sz w:val="20"/>
              </w:rPr>
            </w:pPr>
            <w:proofErr w:type="spellStart"/>
            <w:r>
              <w:rPr>
                <w:sz w:val="20"/>
              </w:rPr>
              <w:t>Emotiv</w:t>
            </w:r>
            <w:proofErr w:type="spellEnd"/>
            <w:r>
              <w:rPr>
                <w:sz w:val="20"/>
              </w:rPr>
              <w:t xml:space="preserve"> EPOC</w:t>
            </w:r>
          </w:p>
          <w:p w:rsidR="00E643D9" w:rsidRPr="004202FE" w:rsidRDefault="00E643D9" w:rsidP="00A40CF2">
            <w:pPr>
              <w:jc w:val="left"/>
              <w:rPr>
                <w:sz w:val="20"/>
              </w:rPr>
            </w:pPr>
            <w:r>
              <w:rPr>
                <w:sz w:val="20"/>
              </w:rPr>
              <w:t>14 Electrodos</w:t>
            </w:r>
          </w:p>
        </w:tc>
        <w:tc>
          <w:tcPr>
            <w:tcW w:w="1129" w:type="dxa"/>
            <w:shd w:val="clear" w:color="auto" w:fill="F2F2F2" w:themeFill="background1" w:themeFillShade="F2"/>
          </w:tcPr>
          <w:p w:rsidR="00E643D9" w:rsidRPr="004B2EE7" w:rsidRDefault="00E643D9" w:rsidP="00A40CF2">
            <w:pPr>
              <w:jc w:val="left"/>
              <w:rPr>
                <w:sz w:val="20"/>
                <w:lang w:val="fr-FR"/>
              </w:rPr>
            </w:pPr>
            <w:r w:rsidRPr="004B2EE7">
              <w:rPr>
                <w:sz w:val="20"/>
                <w:lang w:val="fr-FR"/>
              </w:rPr>
              <w:t>AF3, F7, F3, FC5, T7, P7, O1, O2, P8, T8, FC6, F4, F8, AF4</w:t>
            </w:r>
          </w:p>
        </w:tc>
        <w:tc>
          <w:tcPr>
            <w:tcW w:w="1073" w:type="dxa"/>
            <w:shd w:val="clear" w:color="auto" w:fill="F2F2F2" w:themeFill="background1" w:themeFillShade="F2"/>
          </w:tcPr>
          <w:p w:rsidR="00E643D9" w:rsidRPr="004202FE" w:rsidRDefault="00E643D9" w:rsidP="00A40CF2">
            <w:pPr>
              <w:jc w:val="left"/>
              <w:rPr>
                <w:sz w:val="20"/>
              </w:rPr>
            </w:pPr>
            <w:r w:rsidRPr="004202FE">
              <w:rPr>
                <w:sz w:val="20"/>
              </w:rPr>
              <w:t>D</w:t>
            </w:r>
            <w:r>
              <w:rPr>
                <w:sz w:val="20"/>
              </w:rPr>
              <w:t>elt</w:t>
            </w:r>
            <w:r w:rsidRPr="004202FE">
              <w:rPr>
                <w:sz w:val="20"/>
              </w:rPr>
              <w:t>a, Theta, Alpha y Beta</w:t>
            </w:r>
          </w:p>
        </w:tc>
        <w:tc>
          <w:tcPr>
            <w:tcW w:w="1451" w:type="dxa"/>
            <w:shd w:val="clear" w:color="auto" w:fill="F2F2F2" w:themeFill="background1" w:themeFillShade="F2"/>
          </w:tcPr>
          <w:p w:rsidR="00E643D9" w:rsidRPr="004202FE" w:rsidRDefault="00E643D9" w:rsidP="0088321E">
            <w:pPr>
              <w:jc w:val="left"/>
              <w:rPr>
                <w:sz w:val="20"/>
              </w:rPr>
            </w:pPr>
            <w:r>
              <w:rPr>
                <w:sz w:val="20"/>
              </w:rPr>
              <w:t>Filtro pasa banda</w:t>
            </w:r>
          </w:p>
        </w:tc>
        <w:tc>
          <w:tcPr>
            <w:tcW w:w="1414" w:type="dxa"/>
            <w:shd w:val="clear" w:color="auto" w:fill="F2F2F2" w:themeFill="background1" w:themeFillShade="F2"/>
          </w:tcPr>
          <w:p w:rsidR="00E643D9" w:rsidRPr="004202FE" w:rsidRDefault="00E643D9" w:rsidP="00A40CF2">
            <w:pPr>
              <w:jc w:val="left"/>
              <w:rPr>
                <w:sz w:val="20"/>
              </w:rPr>
            </w:pPr>
            <w:r w:rsidRPr="004202FE">
              <w:rPr>
                <w:sz w:val="20"/>
              </w:rPr>
              <w:t>Transformada Rápida de Fourier (FFT)</w:t>
            </w:r>
          </w:p>
        </w:tc>
        <w:tc>
          <w:tcPr>
            <w:tcW w:w="1224" w:type="dxa"/>
            <w:shd w:val="clear" w:color="auto" w:fill="F2F2F2" w:themeFill="background1" w:themeFillShade="F2"/>
          </w:tcPr>
          <w:p w:rsidR="00E643D9" w:rsidRDefault="00E643D9" w:rsidP="002D19B1">
            <w:pPr>
              <w:pStyle w:val="Sinespaciado"/>
            </w:pPr>
            <w:r>
              <w:t>SMV</w:t>
            </w:r>
          </w:p>
          <w:p w:rsidR="00E643D9" w:rsidRDefault="00E643D9" w:rsidP="002D19B1">
            <w:pPr>
              <w:pStyle w:val="Sinespaciado"/>
            </w:pPr>
            <w:proofErr w:type="spellStart"/>
            <w:r>
              <w:t>Kernel</w:t>
            </w:r>
            <w:proofErr w:type="spellEnd"/>
            <w:r>
              <w:t>:</w:t>
            </w:r>
          </w:p>
          <w:p w:rsidR="00E643D9" w:rsidRDefault="00E643D9" w:rsidP="002D19B1">
            <w:pPr>
              <w:pStyle w:val="Sinespaciado"/>
            </w:pPr>
            <w:r>
              <w:t>RBF</w:t>
            </w:r>
          </w:p>
          <w:p w:rsidR="00E643D9" w:rsidRDefault="00E643D9" w:rsidP="002D19B1">
            <w:pPr>
              <w:pStyle w:val="Sinespaciado"/>
            </w:pPr>
            <w:r>
              <w:t>Lineal</w:t>
            </w:r>
          </w:p>
          <w:p w:rsidR="00E643D9" w:rsidRDefault="00E643D9" w:rsidP="002D19B1">
            <w:pPr>
              <w:pStyle w:val="Sinespaciado"/>
            </w:pPr>
            <w:r w:rsidRPr="00E203B2">
              <w:t>Polinómica</w:t>
            </w:r>
          </w:p>
          <w:p w:rsidR="00E643D9" w:rsidRPr="004202FE" w:rsidRDefault="00E643D9" w:rsidP="002D19B1">
            <w:pPr>
              <w:pStyle w:val="Sinespaciado"/>
            </w:pPr>
            <w:r>
              <w:t xml:space="preserve">Sigmoide  </w:t>
            </w:r>
          </w:p>
        </w:tc>
        <w:tc>
          <w:tcPr>
            <w:tcW w:w="1125" w:type="dxa"/>
            <w:shd w:val="clear" w:color="auto" w:fill="F2F2F2" w:themeFill="background1" w:themeFillShade="F2"/>
          </w:tcPr>
          <w:p w:rsidR="00E643D9" w:rsidRDefault="00E643D9" w:rsidP="002D19B1">
            <w:pPr>
              <w:pStyle w:val="Sinespaciado"/>
            </w:pPr>
          </w:p>
          <w:p w:rsidR="00E643D9" w:rsidRDefault="00E643D9" w:rsidP="002D19B1">
            <w:pPr>
              <w:pStyle w:val="Sinespaciado"/>
            </w:pPr>
          </w:p>
          <w:p w:rsidR="00E643D9" w:rsidRDefault="00E643D9" w:rsidP="00311E28">
            <w:pPr>
              <w:pStyle w:val="Sinespaciado"/>
              <w:jc w:val="right"/>
            </w:pPr>
            <w:r>
              <w:t>100%</w:t>
            </w:r>
          </w:p>
          <w:p w:rsidR="00E643D9" w:rsidRDefault="00E643D9" w:rsidP="00311E28">
            <w:pPr>
              <w:pStyle w:val="Sinespaciado"/>
              <w:jc w:val="right"/>
            </w:pPr>
            <w:r>
              <w:t>75%</w:t>
            </w:r>
          </w:p>
          <w:p w:rsidR="00E643D9" w:rsidRDefault="00E643D9" w:rsidP="00311E28">
            <w:pPr>
              <w:pStyle w:val="Sinespaciado"/>
              <w:jc w:val="right"/>
            </w:pPr>
            <w:r>
              <w:t>75%</w:t>
            </w:r>
          </w:p>
          <w:p w:rsidR="00E643D9" w:rsidRPr="004202FE" w:rsidRDefault="00E643D9" w:rsidP="00311E28">
            <w:pPr>
              <w:pStyle w:val="Sinespaciado"/>
              <w:jc w:val="right"/>
            </w:pPr>
            <w:r>
              <w:t>75%</w:t>
            </w:r>
          </w:p>
        </w:tc>
      </w:tr>
      <w:tr w:rsidR="004C68F3" w:rsidRPr="004202FE" w:rsidTr="00E602CB">
        <w:tc>
          <w:tcPr>
            <w:tcW w:w="869" w:type="dxa"/>
          </w:tcPr>
          <w:p w:rsidR="00E643D9" w:rsidRPr="004202FE" w:rsidRDefault="00247FC2" w:rsidP="00A40CF2">
            <w:pPr>
              <w:rPr>
                <w:sz w:val="20"/>
              </w:rPr>
            </w:pPr>
            <w:r w:rsidRPr="00247FC2">
              <w:rPr>
                <w:sz w:val="20"/>
              </w:rPr>
              <w:fldChar w:fldCharType="begin" w:fldLock="1"/>
            </w:r>
            <w:r w:rsidR="003C0D9A">
              <w:rPr>
                <w:sz w:val="20"/>
              </w:rPr>
              <w:instrText>ADDIN CSL_CITATION { "citationItems" : [ { "id" : "ITEM-1", "itemData" : { "author" : [ { "dropping-particle" : "", "family" : "Muhammad", "given" : "Sanay", "non-dropping-particle" : "", "parse-names" : false, "suffix" : "" }, { "dropping-particle" : "", "family" : "Saeed", "given" : "Umar", "non-dropping-particle" : "", "parse-names" : false, "suffix" : "" } ], "id" : "ITEM-1", "issued" : { "date-parts" : [ [ "2015" ] ] }, "page" : "581-585", "title" : "Psychological Stress Measurement Using Low Cost Single Channel EEG Headset", "type" : "article-journal" }, "uris" : [ "http://www.mendeley.com/documents/?uuid=0b3dfe5c-50b5-438e-9989-de36afc20382" ] } ], "mendeley" : { "formattedCitation" : "[25]", "plainTextFormattedCitation" : "[25]", "previouslyFormattedCitation" : "[25]" }, "properties" : {  }, "schema" : "https://github.com/citation-style-language/schema/raw/master/csl-citation.json" }</w:instrText>
            </w:r>
            <w:r w:rsidRPr="00247FC2">
              <w:rPr>
                <w:sz w:val="20"/>
              </w:rPr>
              <w:fldChar w:fldCharType="separate"/>
            </w:r>
            <w:r w:rsidR="003C0D9A" w:rsidRPr="003C0D9A">
              <w:rPr>
                <w:noProof/>
                <w:sz w:val="20"/>
              </w:rPr>
              <w:t>[25]</w:t>
            </w:r>
            <w:r w:rsidRPr="00247FC2">
              <w:rPr>
                <w:sz w:val="20"/>
              </w:rPr>
              <w:fldChar w:fldCharType="end"/>
            </w:r>
          </w:p>
        </w:tc>
        <w:tc>
          <w:tcPr>
            <w:tcW w:w="1396" w:type="dxa"/>
          </w:tcPr>
          <w:p w:rsidR="00E643D9" w:rsidRPr="004202FE" w:rsidRDefault="00E643D9" w:rsidP="00A40CF2">
            <w:pPr>
              <w:jc w:val="left"/>
              <w:rPr>
                <w:sz w:val="20"/>
              </w:rPr>
            </w:pPr>
            <w:r>
              <w:rPr>
                <w:sz w:val="20"/>
              </w:rPr>
              <w:t xml:space="preserve">Estrés </w:t>
            </w:r>
          </w:p>
        </w:tc>
        <w:tc>
          <w:tcPr>
            <w:tcW w:w="1012" w:type="dxa"/>
          </w:tcPr>
          <w:p w:rsidR="00E643D9" w:rsidRPr="004202FE" w:rsidRDefault="00E643D9" w:rsidP="00A40CF2">
            <w:pPr>
              <w:jc w:val="left"/>
              <w:rPr>
                <w:sz w:val="20"/>
              </w:rPr>
            </w:pPr>
            <w:r>
              <w:rPr>
                <w:sz w:val="20"/>
              </w:rPr>
              <w:t>28 sujetos.</w:t>
            </w:r>
          </w:p>
        </w:tc>
        <w:tc>
          <w:tcPr>
            <w:tcW w:w="1045" w:type="dxa"/>
          </w:tcPr>
          <w:p w:rsidR="00E643D9" w:rsidRPr="004202FE" w:rsidRDefault="00E643D9" w:rsidP="00A40CF2">
            <w:pPr>
              <w:jc w:val="left"/>
              <w:rPr>
                <w:sz w:val="20"/>
              </w:rPr>
            </w:pPr>
            <w:r>
              <w:rPr>
                <w:sz w:val="20"/>
              </w:rPr>
              <w:t xml:space="preserve">No </w:t>
            </w:r>
          </w:p>
        </w:tc>
        <w:tc>
          <w:tcPr>
            <w:tcW w:w="1163" w:type="dxa"/>
          </w:tcPr>
          <w:p w:rsidR="00E643D9" w:rsidRDefault="00E643D9" w:rsidP="00A40CF2">
            <w:pPr>
              <w:jc w:val="left"/>
              <w:rPr>
                <w:sz w:val="20"/>
              </w:rPr>
            </w:pPr>
            <w:proofErr w:type="spellStart"/>
            <w:r w:rsidRPr="009D7B01">
              <w:rPr>
                <w:sz w:val="20"/>
              </w:rPr>
              <w:t>MindWave</w:t>
            </w:r>
            <w:proofErr w:type="spellEnd"/>
            <w:r w:rsidRPr="009D7B01">
              <w:rPr>
                <w:sz w:val="20"/>
              </w:rPr>
              <w:t xml:space="preserve"> Mobile</w:t>
            </w:r>
          </w:p>
          <w:p w:rsidR="00E643D9" w:rsidRPr="004202FE" w:rsidRDefault="00E643D9" w:rsidP="00A40CF2">
            <w:pPr>
              <w:jc w:val="left"/>
              <w:rPr>
                <w:sz w:val="20"/>
              </w:rPr>
            </w:pPr>
            <w:r>
              <w:rPr>
                <w:sz w:val="20"/>
              </w:rPr>
              <w:t xml:space="preserve">1 electrodo </w:t>
            </w:r>
          </w:p>
        </w:tc>
        <w:tc>
          <w:tcPr>
            <w:tcW w:w="1129" w:type="dxa"/>
          </w:tcPr>
          <w:p w:rsidR="00E643D9" w:rsidRPr="004202FE" w:rsidRDefault="00E643D9" w:rsidP="00A40CF2">
            <w:pPr>
              <w:jc w:val="left"/>
              <w:rPr>
                <w:sz w:val="20"/>
              </w:rPr>
            </w:pPr>
            <w:r>
              <w:rPr>
                <w:sz w:val="20"/>
              </w:rPr>
              <w:t>FP1</w:t>
            </w:r>
          </w:p>
        </w:tc>
        <w:tc>
          <w:tcPr>
            <w:tcW w:w="1073" w:type="dxa"/>
          </w:tcPr>
          <w:p w:rsidR="00E643D9" w:rsidRPr="00333F65" w:rsidRDefault="00E643D9" w:rsidP="002D19B1">
            <w:pPr>
              <w:pStyle w:val="Sinespaciado"/>
              <w:rPr>
                <w:lang w:val="en-US"/>
              </w:rPr>
            </w:pPr>
            <w:r w:rsidRPr="00333F65">
              <w:rPr>
                <w:lang w:val="en-US"/>
              </w:rPr>
              <w:t>Delta,</w:t>
            </w:r>
          </w:p>
          <w:p w:rsidR="00E643D9" w:rsidRPr="00333F65" w:rsidRDefault="00E643D9" w:rsidP="002D19B1">
            <w:pPr>
              <w:pStyle w:val="Sinespaciado"/>
              <w:rPr>
                <w:lang w:val="en-US"/>
              </w:rPr>
            </w:pPr>
            <w:r w:rsidRPr="00333F65">
              <w:rPr>
                <w:lang w:val="en-US"/>
              </w:rPr>
              <w:t xml:space="preserve">Theta, </w:t>
            </w:r>
          </w:p>
          <w:p w:rsidR="00E643D9" w:rsidRPr="00333F65" w:rsidRDefault="00E643D9" w:rsidP="002D19B1">
            <w:pPr>
              <w:pStyle w:val="Sinespaciado"/>
              <w:rPr>
                <w:lang w:val="en-US"/>
              </w:rPr>
            </w:pPr>
            <w:r w:rsidRPr="00333F65">
              <w:rPr>
                <w:lang w:val="en-US"/>
              </w:rPr>
              <w:t>Low Alpha,</w:t>
            </w:r>
          </w:p>
          <w:p w:rsidR="00E643D9" w:rsidRPr="00333F65" w:rsidRDefault="00E643D9" w:rsidP="002D19B1">
            <w:pPr>
              <w:pStyle w:val="Sinespaciado"/>
              <w:rPr>
                <w:lang w:val="en-US"/>
              </w:rPr>
            </w:pPr>
            <w:r w:rsidRPr="00333F65">
              <w:rPr>
                <w:lang w:val="en-US"/>
              </w:rPr>
              <w:t>High Alpha,</w:t>
            </w:r>
          </w:p>
          <w:p w:rsidR="00E643D9" w:rsidRPr="00333F65" w:rsidRDefault="00E643D9" w:rsidP="002D19B1">
            <w:pPr>
              <w:pStyle w:val="Sinespaciado"/>
              <w:rPr>
                <w:lang w:val="en-US"/>
              </w:rPr>
            </w:pPr>
            <w:r w:rsidRPr="00333F65">
              <w:rPr>
                <w:lang w:val="en-US"/>
              </w:rPr>
              <w:t>Low Beta,</w:t>
            </w:r>
          </w:p>
          <w:p w:rsidR="00E643D9" w:rsidRPr="00333F65" w:rsidRDefault="00E643D9" w:rsidP="002D19B1">
            <w:pPr>
              <w:pStyle w:val="Sinespaciado"/>
              <w:rPr>
                <w:lang w:val="en-US"/>
              </w:rPr>
            </w:pPr>
            <w:r w:rsidRPr="00333F65">
              <w:rPr>
                <w:lang w:val="en-US"/>
              </w:rPr>
              <w:t>High Beta,</w:t>
            </w:r>
          </w:p>
          <w:p w:rsidR="00E643D9" w:rsidRPr="00333F65" w:rsidRDefault="00E643D9" w:rsidP="002D19B1">
            <w:pPr>
              <w:pStyle w:val="Sinespaciado"/>
              <w:rPr>
                <w:lang w:val="en-US"/>
              </w:rPr>
            </w:pPr>
            <w:r w:rsidRPr="00333F65">
              <w:rPr>
                <w:lang w:val="en-US"/>
              </w:rPr>
              <w:t>Low Gamma y</w:t>
            </w:r>
          </w:p>
          <w:p w:rsidR="00E643D9" w:rsidRPr="004202FE" w:rsidRDefault="00E643D9" w:rsidP="002D19B1">
            <w:pPr>
              <w:pStyle w:val="Sinespaciado"/>
            </w:pPr>
            <w:proofErr w:type="spellStart"/>
            <w:r>
              <w:t>Mid</w:t>
            </w:r>
            <w:proofErr w:type="spellEnd"/>
            <w:r>
              <w:t xml:space="preserve"> Gamma</w:t>
            </w:r>
          </w:p>
        </w:tc>
        <w:tc>
          <w:tcPr>
            <w:tcW w:w="1451" w:type="dxa"/>
          </w:tcPr>
          <w:p w:rsidR="00E643D9" w:rsidRPr="004202FE" w:rsidRDefault="00156634" w:rsidP="00A40CF2">
            <w:pPr>
              <w:jc w:val="left"/>
              <w:rPr>
                <w:sz w:val="20"/>
              </w:rPr>
            </w:pPr>
            <w:r>
              <w:rPr>
                <w:sz w:val="20"/>
              </w:rPr>
              <w:t>No disponible</w:t>
            </w:r>
          </w:p>
        </w:tc>
        <w:tc>
          <w:tcPr>
            <w:tcW w:w="1414" w:type="dxa"/>
          </w:tcPr>
          <w:p w:rsidR="00E643D9" w:rsidRPr="004202FE" w:rsidRDefault="00E643D9" w:rsidP="00A40CF2">
            <w:pPr>
              <w:jc w:val="left"/>
              <w:rPr>
                <w:sz w:val="20"/>
              </w:rPr>
            </w:pPr>
            <w:r>
              <w:rPr>
                <w:sz w:val="20"/>
              </w:rPr>
              <w:t>Trasformada Rápida de Fourier (FFT)</w:t>
            </w:r>
          </w:p>
        </w:tc>
        <w:tc>
          <w:tcPr>
            <w:tcW w:w="1224" w:type="dxa"/>
          </w:tcPr>
          <w:p w:rsidR="00E643D9" w:rsidRPr="00311E28" w:rsidRDefault="00E643D9" w:rsidP="00311E28">
            <w:pPr>
              <w:pStyle w:val="Sinespaciado"/>
            </w:pPr>
            <w:proofErr w:type="spellStart"/>
            <w:r w:rsidRPr="00311E28">
              <w:t>Naïve</w:t>
            </w:r>
            <w:proofErr w:type="spellEnd"/>
            <w:r w:rsidRPr="00311E28">
              <w:t xml:space="preserve"> Bayes</w:t>
            </w:r>
          </w:p>
          <w:p w:rsidR="00E643D9" w:rsidRPr="00311E28" w:rsidRDefault="00E643D9" w:rsidP="00311E28">
            <w:pPr>
              <w:pStyle w:val="Sinespaciado"/>
            </w:pPr>
            <w:r w:rsidRPr="00311E28">
              <w:t>SMV</w:t>
            </w:r>
          </w:p>
          <w:p w:rsidR="00E643D9" w:rsidRPr="00311E28" w:rsidRDefault="00727E43" w:rsidP="00311E28">
            <w:pPr>
              <w:pStyle w:val="Sinespaciado"/>
            </w:pPr>
            <w:r>
              <w:t xml:space="preserve">Red Neuronal </w:t>
            </w:r>
            <w:proofErr w:type="spellStart"/>
            <w:r w:rsidR="00E643D9" w:rsidRPr="00311E28">
              <w:t>Mutilayer</w:t>
            </w:r>
            <w:proofErr w:type="spellEnd"/>
            <w:r w:rsidR="00E643D9" w:rsidRPr="00311E28">
              <w:t xml:space="preserve"> </w:t>
            </w:r>
            <w:proofErr w:type="spellStart"/>
            <w:r w:rsidR="00E643D9" w:rsidRPr="00311E28">
              <w:t>Persertron</w:t>
            </w:r>
            <w:proofErr w:type="spellEnd"/>
            <w:r w:rsidR="00E643D9" w:rsidRPr="00311E28">
              <w:t xml:space="preserve"> </w:t>
            </w:r>
          </w:p>
        </w:tc>
        <w:tc>
          <w:tcPr>
            <w:tcW w:w="1125" w:type="dxa"/>
          </w:tcPr>
          <w:p w:rsidR="00E643D9" w:rsidRDefault="00E643D9" w:rsidP="00311E28">
            <w:pPr>
              <w:pStyle w:val="Sinespaciado"/>
              <w:jc w:val="right"/>
            </w:pPr>
            <w:r>
              <w:t>64.29%</w:t>
            </w:r>
          </w:p>
          <w:p w:rsidR="00311E28" w:rsidRDefault="00311E28" w:rsidP="00311E28">
            <w:pPr>
              <w:pStyle w:val="Sinespaciado"/>
              <w:jc w:val="right"/>
            </w:pPr>
          </w:p>
          <w:p w:rsidR="00E643D9" w:rsidRDefault="00E643D9" w:rsidP="00311E28">
            <w:pPr>
              <w:pStyle w:val="Sinespaciado"/>
              <w:jc w:val="right"/>
            </w:pPr>
            <w:r>
              <w:t>71.43%</w:t>
            </w:r>
          </w:p>
          <w:p w:rsidR="00E643D9" w:rsidRPr="004202FE" w:rsidRDefault="00E643D9" w:rsidP="00311E28">
            <w:pPr>
              <w:pStyle w:val="Sinespaciado"/>
              <w:jc w:val="right"/>
            </w:pPr>
            <w:r>
              <w:t>67.85%</w:t>
            </w:r>
          </w:p>
        </w:tc>
      </w:tr>
      <w:tr w:rsidR="004C68F3" w:rsidRPr="004202FE" w:rsidTr="00E602CB">
        <w:tc>
          <w:tcPr>
            <w:tcW w:w="869" w:type="dxa"/>
            <w:shd w:val="clear" w:color="auto" w:fill="F2F2F2" w:themeFill="background1" w:themeFillShade="F2"/>
          </w:tcPr>
          <w:p w:rsidR="002D19B1" w:rsidRDefault="00247FC2" w:rsidP="00A40CF2">
            <w:pPr>
              <w:rPr>
                <w:sz w:val="20"/>
              </w:rPr>
            </w:pPr>
            <w:r w:rsidRPr="00247FC2">
              <w:rPr>
                <w:sz w:val="20"/>
                <w:lang w:val="en-US"/>
              </w:rPr>
              <w:fldChar w:fldCharType="begin" w:fldLock="1"/>
            </w:r>
            <w:r w:rsidR="003C0D9A">
              <w:rPr>
                <w:sz w:val="20"/>
              </w:rPr>
              <w:instrText>ADDIN CSL_CITATION { "citationItems" : [ { "id" : "ITEM-1", "itemData" : { "DOI" : "10.1155/2013/618649", "abstract" : "We propose to use real-time EEG signal to classify happy and unhappy emotions elicited by pictures and classical music. We use PSD as a feature and SVM as a classifier. The average accuracies of subject-dependent model and subject-independent model are approximately 75.62% and 65.12%, respectively. Considering each pair of channels, temporal pair of channels (T7 and T8) gives a better result than the other area. Considering different frequency bands, high-frequency bands (Beta and Gamma) give a better result than low-frequency bands. Considering different time durations for emotion elicitation, that result from 30 seconds does not have significant difference compared with the result from 60 seconds. From all of these results, we implement real-time EEG-based happiness detection system using only one pair of channels. Furthermore, we develop games based on the happiness detection system to help user recognize and control the happiness.", "author" : [ { "dropping-particle" : "", "family" : "Jatupaiboon", "given" : "Noppadon", "non-dropping-particle" : "", "parse-names" : false, "suffix" : "" }, { "dropping-particle" : "", "family" : "Pan-Ngum", "given" : "Setha", "non-dropping-particle" : "", "parse-names" : false, "suffix" : "" }, { "dropping-particle" : "", "family" : "Israsena", "given" : "Pasin", "non-dropping-particle" : "", "parse-names" : false, "suffix" : "" }, { "dropping-particle" : "", "family" : "Chen", "given" : "B.-W", "non-dropping-particle" : "", "parse-names" : false, "suffix" : "" }, { "dropping-particle" : "", "family" : "Hsieh", "given" : "S", "non-dropping-particle" : "", "parse-names" : false, "suffix" : "" }, { "dropping-particle" : "", "family" : "Wu", "given" : "C.-H", "non-dropping-particle" : "", "parse-names" : false, "suffix" : "" } ], "container-title" : "The Scientific World Journal", "id" : "ITEM-1", "issued" : { "date-parts" : [ [ "2013" ] ] }, "publisher" : "Hindawi Publishing Corporation", "title" : "Real-Time EEG-Based Happiness Detection System", "type" : "article-journal" }, "uris" : [ "http://www.mendeley.com/documents/?uuid=14eef88a-d124-41fb-9888-a7e45379a398" ] } ], "mendeley" : { "formattedCitation" : "[26]", "plainTextFormattedCitation" : "[26]", "previouslyFormattedCitation" : "[26]" }, "properties" : {  }, "schema" : "https://github.com/citation-style-language/schema/raw/master/csl-citation.json" }</w:instrText>
            </w:r>
            <w:r w:rsidRPr="00247FC2">
              <w:rPr>
                <w:sz w:val="20"/>
                <w:lang w:val="en-US"/>
              </w:rPr>
              <w:fldChar w:fldCharType="separate"/>
            </w:r>
            <w:r w:rsidR="003C0D9A" w:rsidRPr="003C0D9A">
              <w:rPr>
                <w:noProof/>
                <w:sz w:val="20"/>
              </w:rPr>
              <w:t>[26]</w:t>
            </w:r>
            <w:r w:rsidRPr="00247FC2">
              <w:rPr>
                <w:sz w:val="20"/>
                <w:lang w:val="en-US"/>
              </w:rPr>
              <w:fldChar w:fldCharType="end"/>
            </w:r>
          </w:p>
        </w:tc>
        <w:tc>
          <w:tcPr>
            <w:tcW w:w="1396" w:type="dxa"/>
            <w:shd w:val="clear" w:color="auto" w:fill="F2F2F2" w:themeFill="background1" w:themeFillShade="F2"/>
          </w:tcPr>
          <w:p w:rsidR="002D19B1" w:rsidRDefault="002D19B1" w:rsidP="00A40CF2">
            <w:pPr>
              <w:jc w:val="left"/>
              <w:rPr>
                <w:sz w:val="20"/>
              </w:rPr>
            </w:pPr>
            <w:r>
              <w:rPr>
                <w:sz w:val="20"/>
              </w:rPr>
              <w:t>Felicidad y tristeza</w:t>
            </w:r>
          </w:p>
        </w:tc>
        <w:tc>
          <w:tcPr>
            <w:tcW w:w="1012" w:type="dxa"/>
            <w:shd w:val="clear" w:color="auto" w:fill="F2F2F2" w:themeFill="background1" w:themeFillShade="F2"/>
          </w:tcPr>
          <w:p w:rsidR="002D19B1" w:rsidRDefault="008800CF" w:rsidP="008800CF">
            <w:pPr>
              <w:jc w:val="left"/>
              <w:rPr>
                <w:sz w:val="20"/>
              </w:rPr>
            </w:pPr>
            <w:r>
              <w:rPr>
                <w:sz w:val="20"/>
              </w:rPr>
              <w:t xml:space="preserve">10 </w:t>
            </w:r>
            <w:r w:rsidR="001709BC">
              <w:rPr>
                <w:sz w:val="20"/>
              </w:rPr>
              <w:t>sujetos</w:t>
            </w:r>
            <w:r>
              <w:rPr>
                <w:sz w:val="20"/>
              </w:rPr>
              <w:t xml:space="preserve"> 9 mujeres y 1 hombre </w:t>
            </w:r>
          </w:p>
        </w:tc>
        <w:tc>
          <w:tcPr>
            <w:tcW w:w="1045" w:type="dxa"/>
            <w:shd w:val="clear" w:color="auto" w:fill="F2F2F2" w:themeFill="background1" w:themeFillShade="F2"/>
          </w:tcPr>
          <w:p w:rsidR="002D19B1" w:rsidRDefault="00277F5B" w:rsidP="00A40CF2">
            <w:pPr>
              <w:jc w:val="left"/>
              <w:rPr>
                <w:sz w:val="20"/>
              </w:rPr>
            </w:pPr>
            <w:r>
              <w:rPr>
                <w:sz w:val="20"/>
              </w:rPr>
              <w:t>No</w:t>
            </w:r>
          </w:p>
        </w:tc>
        <w:tc>
          <w:tcPr>
            <w:tcW w:w="1163" w:type="dxa"/>
            <w:shd w:val="clear" w:color="auto" w:fill="F2F2F2" w:themeFill="background1" w:themeFillShade="F2"/>
          </w:tcPr>
          <w:p w:rsidR="002D19B1" w:rsidRPr="009D7B01" w:rsidRDefault="00277F5B" w:rsidP="00A40CF2">
            <w:pPr>
              <w:jc w:val="left"/>
              <w:rPr>
                <w:sz w:val="20"/>
              </w:rPr>
            </w:pPr>
            <w:proofErr w:type="spellStart"/>
            <w:r>
              <w:rPr>
                <w:sz w:val="20"/>
              </w:rPr>
              <w:t>Emotiv</w:t>
            </w:r>
            <w:proofErr w:type="spellEnd"/>
            <w:r>
              <w:rPr>
                <w:sz w:val="20"/>
              </w:rPr>
              <w:t xml:space="preserve"> EPOC</w:t>
            </w:r>
          </w:p>
        </w:tc>
        <w:tc>
          <w:tcPr>
            <w:tcW w:w="1129" w:type="dxa"/>
            <w:shd w:val="clear" w:color="auto" w:fill="F2F2F2" w:themeFill="background1" w:themeFillShade="F2"/>
          </w:tcPr>
          <w:p w:rsidR="002D19B1" w:rsidRPr="004B2EE7" w:rsidRDefault="00277F5B" w:rsidP="00A40CF2">
            <w:pPr>
              <w:jc w:val="left"/>
              <w:rPr>
                <w:sz w:val="20"/>
                <w:lang w:val="fr-FR"/>
              </w:rPr>
            </w:pPr>
            <w:r w:rsidRPr="004B2EE7">
              <w:rPr>
                <w:sz w:val="20"/>
                <w:lang w:val="fr-FR"/>
              </w:rPr>
              <w:t>AF3, AF4, F3, F4, F7, F8, FC5, FC6, P7, P8, T7, T8, O1, y O2</w:t>
            </w:r>
          </w:p>
        </w:tc>
        <w:tc>
          <w:tcPr>
            <w:tcW w:w="1073" w:type="dxa"/>
            <w:shd w:val="clear" w:color="auto" w:fill="F2F2F2" w:themeFill="background1" w:themeFillShade="F2"/>
          </w:tcPr>
          <w:p w:rsidR="002D19B1" w:rsidRPr="00333F65" w:rsidRDefault="002D19B1" w:rsidP="00A40CF2">
            <w:pPr>
              <w:jc w:val="left"/>
              <w:rPr>
                <w:sz w:val="20"/>
                <w:lang w:val="en-US"/>
              </w:rPr>
            </w:pPr>
            <w:r>
              <w:rPr>
                <w:sz w:val="20"/>
                <w:lang w:val="en-US"/>
              </w:rPr>
              <w:t>Beta y Gamma</w:t>
            </w:r>
          </w:p>
        </w:tc>
        <w:tc>
          <w:tcPr>
            <w:tcW w:w="1451" w:type="dxa"/>
            <w:shd w:val="clear" w:color="auto" w:fill="F2F2F2" w:themeFill="background1" w:themeFillShade="F2"/>
          </w:tcPr>
          <w:p w:rsidR="002D19B1" w:rsidRPr="004202FE" w:rsidRDefault="00DD30B2" w:rsidP="00DD30B2">
            <w:pPr>
              <w:jc w:val="left"/>
              <w:rPr>
                <w:sz w:val="20"/>
              </w:rPr>
            </w:pPr>
            <w:r>
              <w:rPr>
                <w:sz w:val="20"/>
              </w:rPr>
              <w:t xml:space="preserve">Filtro </w:t>
            </w:r>
            <w:r w:rsidRPr="00DD30B2">
              <w:rPr>
                <w:sz w:val="20"/>
              </w:rPr>
              <w:t xml:space="preserve">SINC </w:t>
            </w:r>
            <w:r>
              <w:rPr>
                <w:sz w:val="20"/>
              </w:rPr>
              <w:t>Q</w:t>
            </w:r>
            <w:r w:rsidRPr="00DD30B2">
              <w:rPr>
                <w:sz w:val="20"/>
              </w:rPr>
              <w:t xml:space="preserve">uinto </w:t>
            </w:r>
            <w:r>
              <w:rPr>
                <w:sz w:val="20"/>
              </w:rPr>
              <w:t>O</w:t>
            </w:r>
            <w:r w:rsidRPr="00DD30B2">
              <w:rPr>
                <w:sz w:val="20"/>
              </w:rPr>
              <w:t>rden</w:t>
            </w:r>
          </w:p>
        </w:tc>
        <w:tc>
          <w:tcPr>
            <w:tcW w:w="1414" w:type="dxa"/>
            <w:shd w:val="clear" w:color="auto" w:fill="F2F2F2" w:themeFill="background1" w:themeFillShade="F2"/>
          </w:tcPr>
          <w:p w:rsidR="002D19B1" w:rsidRDefault="002D19B1" w:rsidP="002D19B1">
            <w:pPr>
              <w:jc w:val="left"/>
              <w:rPr>
                <w:sz w:val="20"/>
              </w:rPr>
            </w:pPr>
            <w:r>
              <w:rPr>
                <w:sz w:val="20"/>
              </w:rPr>
              <w:t>T</w:t>
            </w:r>
            <w:r w:rsidRPr="002D19B1">
              <w:rPr>
                <w:sz w:val="20"/>
              </w:rPr>
              <w:t xml:space="preserve">ransformada </w:t>
            </w:r>
            <w:r>
              <w:rPr>
                <w:sz w:val="20"/>
              </w:rPr>
              <w:t>W</w:t>
            </w:r>
            <w:r w:rsidRPr="002D19B1">
              <w:rPr>
                <w:sz w:val="20"/>
              </w:rPr>
              <w:t>avelet</w:t>
            </w:r>
          </w:p>
        </w:tc>
        <w:tc>
          <w:tcPr>
            <w:tcW w:w="1224" w:type="dxa"/>
            <w:shd w:val="clear" w:color="auto" w:fill="F2F2F2" w:themeFill="background1" w:themeFillShade="F2"/>
          </w:tcPr>
          <w:p w:rsidR="004C68F3" w:rsidRPr="004C68F3" w:rsidRDefault="00A470FD" w:rsidP="004C68F3">
            <w:pPr>
              <w:jc w:val="left"/>
              <w:rPr>
                <w:sz w:val="20"/>
              </w:rPr>
            </w:pPr>
            <w:r w:rsidRPr="004C68F3">
              <w:rPr>
                <w:sz w:val="20"/>
              </w:rPr>
              <w:t>SMV</w:t>
            </w:r>
            <w:r w:rsidR="004C68F3" w:rsidRPr="004C68F3">
              <w:rPr>
                <w:sz w:val="20"/>
              </w:rPr>
              <w:br/>
            </w:r>
            <w:proofErr w:type="spellStart"/>
            <w:r w:rsidR="004C68F3">
              <w:rPr>
                <w:sz w:val="20"/>
              </w:rPr>
              <w:t>Kernel</w:t>
            </w:r>
            <w:proofErr w:type="spellEnd"/>
            <w:r w:rsidR="004C68F3">
              <w:rPr>
                <w:sz w:val="20"/>
              </w:rPr>
              <w:t>:</w:t>
            </w:r>
            <w:r w:rsidR="004C68F3">
              <w:rPr>
                <w:sz w:val="20"/>
              </w:rPr>
              <w:br/>
              <w:t xml:space="preserve">Gaussiano </w:t>
            </w:r>
          </w:p>
        </w:tc>
        <w:tc>
          <w:tcPr>
            <w:tcW w:w="1125" w:type="dxa"/>
            <w:shd w:val="clear" w:color="auto" w:fill="F2F2F2" w:themeFill="background1" w:themeFillShade="F2"/>
          </w:tcPr>
          <w:p w:rsidR="002D19B1" w:rsidRDefault="002D19B1" w:rsidP="00A40CF2">
            <w:pPr>
              <w:jc w:val="right"/>
              <w:rPr>
                <w:sz w:val="20"/>
              </w:rPr>
            </w:pPr>
          </w:p>
          <w:p w:rsidR="004C68F3" w:rsidRDefault="004C68F3" w:rsidP="00A40CF2">
            <w:pPr>
              <w:jc w:val="right"/>
              <w:rPr>
                <w:sz w:val="20"/>
              </w:rPr>
            </w:pPr>
            <w:r>
              <w:rPr>
                <w:sz w:val="20"/>
              </w:rPr>
              <w:t>72.90%</w:t>
            </w:r>
            <w:r>
              <w:rPr>
                <w:sz w:val="20"/>
              </w:rPr>
              <w:br/>
            </w:r>
          </w:p>
        </w:tc>
      </w:tr>
      <w:tr w:rsidR="00E602CB" w:rsidRPr="004202FE" w:rsidTr="00E602CB">
        <w:tc>
          <w:tcPr>
            <w:tcW w:w="869" w:type="dxa"/>
            <w:shd w:val="clear" w:color="auto" w:fill="auto"/>
          </w:tcPr>
          <w:p w:rsidR="00E602CB" w:rsidRPr="00247FC2" w:rsidRDefault="00E602CB" w:rsidP="00A40CF2">
            <w:pPr>
              <w:rPr>
                <w:sz w:val="20"/>
                <w:lang w:val="en-US"/>
              </w:rPr>
            </w:pPr>
          </w:p>
        </w:tc>
        <w:tc>
          <w:tcPr>
            <w:tcW w:w="1396" w:type="dxa"/>
            <w:shd w:val="clear" w:color="auto" w:fill="auto"/>
          </w:tcPr>
          <w:p w:rsidR="00E602CB" w:rsidRDefault="00E602CB" w:rsidP="00A40CF2">
            <w:pPr>
              <w:jc w:val="left"/>
              <w:rPr>
                <w:sz w:val="20"/>
              </w:rPr>
            </w:pPr>
          </w:p>
        </w:tc>
        <w:tc>
          <w:tcPr>
            <w:tcW w:w="1012" w:type="dxa"/>
            <w:shd w:val="clear" w:color="auto" w:fill="auto"/>
          </w:tcPr>
          <w:p w:rsidR="00E602CB" w:rsidRDefault="00E602CB" w:rsidP="008800CF">
            <w:pPr>
              <w:jc w:val="left"/>
              <w:rPr>
                <w:sz w:val="20"/>
              </w:rPr>
            </w:pPr>
          </w:p>
        </w:tc>
        <w:tc>
          <w:tcPr>
            <w:tcW w:w="1045" w:type="dxa"/>
            <w:shd w:val="clear" w:color="auto" w:fill="auto"/>
          </w:tcPr>
          <w:p w:rsidR="00E602CB" w:rsidRDefault="00E602CB" w:rsidP="00A40CF2">
            <w:pPr>
              <w:jc w:val="left"/>
              <w:rPr>
                <w:sz w:val="20"/>
              </w:rPr>
            </w:pPr>
          </w:p>
        </w:tc>
        <w:tc>
          <w:tcPr>
            <w:tcW w:w="1163" w:type="dxa"/>
            <w:shd w:val="clear" w:color="auto" w:fill="auto"/>
          </w:tcPr>
          <w:p w:rsidR="00E602CB" w:rsidRDefault="00E602CB" w:rsidP="00A40CF2">
            <w:pPr>
              <w:jc w:val="left"/>
              <w:rPr>
                <w:sz w:val="20"/>
              </w:rPr>
            </w:pPr>
          </w:p>
        </w:tc>
        <w:tc>
          <w:tcPr>
            <w:tcW w:w="1129" w:type="dxa"/>
            <w:shd w:val="clear" w:color="auto" w:fill="auto"/>
          </w:tcPr>
          <w:p w:rsidR="00E602CB" w:rsidRPr="00277F5B" w:rsidRDefault="00E602CB" w:rsidP="00A40CF2">
            <w:pPr>
              <w:jc w:val="left"/>
              <w:rPr>
                <w:sz w:val="20"/>
              </w:rPr>
            </w:pPr>
          </w:p>
        </w:tc>
        <w:tc>
          <w:tcPr>
            <w:tcW w:w="1073" w:type="dxa"/>
            <w:shd w:val="clear" w:color="auto" w:fill="auto"/>
          </w:tcPr>
          <w:p w:rsidR="00E602CB" w:rsidRDefault="00E602CB" w:rsidP="00A40CF2">
            <w:pPr>
              <w:jc w:val="left"/>
              <w:rPr>
                <w:sz w:val="20"/>
                <w:lang w:val="en-US"/>
              </w:rPr>
            </w:pPr>
          </w:p>
        </w:tc>
        <w:tc>
          <w:tcPr>
            <w:tcW w:w="1451" w:type="dxa"/>
            <w:shd w:val="clear" w:color="auto" w:fill="auto"/>
          </w:tcPr>
          <w:p w:rsidR="00E602CB" w:rsidRDefault="00E602CB" w:rsidP="00DD30B2">
            <w:pPr>
              <w:jc w:val="left"/>
              <w:rPr>
                <w:sz w:val="20"/>
              </w:rPr>
            </w:pPr>
          </w:p>
        </w:tc>
        <w:tc>
          <w:tcPr>
            <w:tcW w:w="1414" w:type="dxa"/>
            <w:shd w:val="clear" w:color="auto" w:fill="auto"/>
          </w:tcPr>
          <w:p w:rsidR="00E602CB" w:rsidRDefault="00E602CB" w:rsidP="002D19B1">
            <w:pPr>
              <w:jc w:val="left"/>
              <w:rPr>
                <w:sz w:val="20"/>
              </w:rPr>
            </w:pPr>
          </w:p>
        </w:tc>
        <w:tc>
          <w:tcPr>
            <w:tcW w:w="1224" w:type="dxa"/>
            <w:shd w:val="clear" w:color="auto" w:fill="auto"/>
          </w:tcPr>
          <w:p w:rsidR="00E602CB" w:rsidRPr="004C68F3" w:rsidRDefault="00E602CB" w:rsidP="004C68F3">
            <w:pPr>
              <w:jc w:val="left"/>
              <w:rPr>
                <w:sz w:val="20"/>
              </w:rPr>
            </w:pPr>
          </w:p>
        </w:tc>
        <w:tc>
          <w:tcPr>
            <w:tcW w:w="1125" w:type="dxa"/>
            <w:shd w:val="clear" w:color="auto" w:fill="auto"/>
          </w:tcPr>
          <w:p w:rsidR="00E602CB" w:rsidRDefault="00E602CB" w:rsidP="00A40CF2">
            <w:pPr>
              <w:jc w:val="right"/>
              <w:rPr>
                <w:sz w:val="20"/>
              </w:rPr>
            </w:pPr>
          </w:p>
        </w:tc>
      </w:tr>
      <w:tr w:rsidR="00E602CB" w:rsidRPr="004202FE" w:rsidTr="00E602CB">
        <w:tc>
          <w:tcPr>
            <w:tcW w:w="869" w:type="dxa"/>
          </w:tcPr>
          <w:p w:rsidR="00E602CB" w:rsidRPr="00A61B4E" w:rsidRDefault="00E602CB" w:rsidP="00A40CF2">
            <w:pPr>
              <w:rPr>
                <w:sz w:val="20"/>
              </w:rPr>
            </w:pPr>
          </w:p>
        </w:tc>
        <w:tc>
          <w:tcPr>
            <w:tcW w:w="1396" w:type="dxa"/>
          </w:tcPr>
          <w:p w:rsidR="00E602CB" w:rsidRDefault="00E602CB" w:rsidP="00A40CF2">
            <w:pPr>
              <w:jc w:val="left"/>
              <w:rPr>
                <w:sz w:val="20"/>
              </w:rPr>
            </w:pPr>
          </w:p>
        </w:tc>
        <w:tc>
          <w:tcPr>
            <w:tcW w:w="1012" w:type="dxa"/>
          </w:tcPr>
          <w:p w:rsidR="00E602CB" w:rsidRDefault="00E602CB" w:rsidP="00E602CB">
            <w:pPr>
              <w:jc w:val="left"/>
              <w:rPr>
                <w:sz w:val="20"/>
              </w:rPr>
            </w:pPr>
          </w:p>
        </w:tc>
        <w:tc>
          <w:tcPr>
            <w:tcW w:w="1045" w:type="dxa"/>
          </w:tcPr>
          <w:p w:rsidR="00E602CB" w:rsidRDefault="00E602CB" w:rsidP="00A40CF2">
            <w:pPr>
              <w:jc w:val="left"/>
              <w:rPr>
                <w:sz w:val="20"/>
              </w:rPr>
            </w:pPr>
          </w:p>
        </w:tc>
        <w:tc>
          <w:tcPr>
            <w:tcW w:w="1163" w:type="dxa"/>
          </w:tcPr>
          <w:p w:rsidR="00E602CB" w:rsidRDefault="00E602CB" w:rsidP="00A40CF2">
            <w:pPr>
              <w:jc w:val="left"/>
              <w:rPr>
                <w:sz w:val="20"/>
              </w:rPr>
            </w:pPr>
          </w:p>
        </w:tc>
        <w:tc>
          <w:tcPr>
            <w:tcW w:w="1129" w:type="dxa"/>
          </w:tcPr>
          <w:p w:rsidR="00E602CB" w:rsidRPr="00277F5B" w:rsidRDefault="00E602CB" w:rsidP="00A40CF2">
            <w:pPr>
              <w:jc w:val="left"/>
              <w:rPr>
                <w:sz w:val="20"/>
              </w:rPr>
            </w:pPr>
          </w:p>
        </w:tc>
        <w:tc>
          <w:tcPr>
            <w:tcW w:w="1073" w:type="dxa"/>
          </w:tcPr>
          <w:p w:rsidR="00E602CB" w:rsidRDefault="00E602CB" w:rsidP="00A40CF2">
            <w:pPr>
              <w:jc w:val="left"/>
              <w:rPr>
                <w:sz w:val="20"/>
              </w:rPr>
            </w:pPr>
          </w:p>
        </w:tc>
        <w:tc>
          <w:tcPr>
            <w:tcW w:w="1451" w:type="dxa"/>
          </w:tcPr>
          <w:p w:rsidR="00E602CB" w:rsidRDefault="00E602CB" w:rsidP="00A40CF2">
            <w:pPr>
              <w:jc w:val="left"/>
              <w:rPr>
                <w:sz w:val="20"/>
              </w:rPr>
            </w:pPr>
          </w:p>
        </w:tc>
        <w:tc>
          <w:tcPr>
            <w:tcW w:w="1414" w:type="dxa"/>
          </w:tcPr>
          <w:p w:rsidR="00E602CB" w:rsidRDefault="00E602CB" w:rsidP="00A40CF2">
            <w:pPr>
              <w:jc w:val="left"/>
              <w:rPr>
                <w:sz w:val="20"/>
              </w:rPr>
            </w:pPr>
          </w:p>
        </w:tc>
        <w:tc>
          <w:tcPr>
            <w:tcW w:w="1224" w:type="dxa"/>
          </w:tcPr>
          <w:p w:rsidR="00E602CB" w:rsidRPr="004C68F3" w:rsidRDefault="00E602CB" w:rsidP="00A40CF2">
            <w:pPr>
              <w:jc w:val="left"/>
              <w:rPr>
                <w:sz w:val="20"/>
              </w:rPr>
            </w:pPr>
          </w:p>
        </w:tc>
        <w:tc>
          <w:tcPr>
            <w:tcW w:w="1125" w:type="dxa"/>
          </w:tcPr>
          <w:p w:rsidR="00E602CB" w:rsidRDefault="00E602CB" w:rsidP="00A40CF2">
            <w:pPr>
              <w:jc w:val="right"/>
              <w:rPr>
                <w:sz w:val="20"/>
              </w:rPr>
            </w:pPr>
          </w:p>
        </w:tc>
      </w:tr>
      <w:tr w:rsidR="00E602CB" w:rsidRPr="00D00313" w:rsidTr="00E602CB">
        <w:trPr>
          <w:trHeight w:val="682"/>
        </w:trPr>
        <w:tc>
          <w:tcPr>
            <w:tcW w:w="869"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Artículo</w:t>
            </w:r>
          </w:p>
        </w:tc>
        <w:tc>
          <w:tcPr>
            <w:tcW w:w="1396"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E602CB" w:rsidRPr="00D00313" w:rsidRDefault="001709BC" w:rsidP="009F21FE">
            <w:pPr>
              <w:jc w:val="center"/>
              <w:rPr>
                <w:b/>
                <w:i/>
                <w:sz w:val="20"/>
              </w:rPr>
            </w:pPr>
            <w:r w:rsidRPr="00D00313">
              <w:rPr>
                <w:b/>
                <w:i/>
                <w:sz w:val="20"/>
              </w:rPr>
              <w:t>Preprocesamiento</w:t>
            </w:r>
          </w:p>
        </w:tc>
        <w:tc>
          <w:tcPr>
            <w:tcW w:w="1414"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Resultados</w:t>
            </w:r>
          </w:p>
        </w:tc>
      </w:tr>
      <w:tr w:rsidR="00E602CB" w:rsidRPr="004202FE" w:rsidTr="009F21FE">
        <w:tc>
          <w:tcPr>
            <w:tcW w:w="869" w:type="dxa"/>
          </w:tcPr>
          <w:p w:rsidR="00E602CB" w:rsidRDefault="00E602CB" w:rsidP="009F21FE">
            <w:pPr>
              <w:rPr>
                <w:sz w:val="20"/>
              </w:rPr>
            </w:pPr>
            <w:r w:rsidRPr="00A61B4E">
              <w:rPr>
                <w:sz w:val="20"/>
              </w:rPr>
              <w:fldChar w:fldCharType="begin" w:fldLock="1"/>
            </w:r>
            <w:r w:rsidR="003C0D9A">
              <w:rPr>
                <w:sz w:val="20"/>
              </w:rPr>
              <w:instrText>ADDIN CSL_CITATION { "citationItems" : [ { "id" : "ITEM-1", "itemData" : { "abstract" : "\u2014 This work explores using a low-cost electroencephalography (EEG) headset to quantify the human response to stressed and non-stressed states. We used a Stroop color-word interference test to elicit a mild stress response in 18 test subjects while recording scalp EEG. EEG signals were analyzed using an algorithm that computed the root mean square voltage in the beta, alpha, and theta bands immediately following the presentation of the Stroop stimuli. These features were then used as inputs to logistic regression and k-nearest neighbor classifiers. Results showed that there was a median accuracy of 73.96% for classifying mental state using the O1 sensor on the Emotiv headset.", "author" : [ { "dropping-particle" : "", "family" : "Calibo", "given" : "Taylor K", "non-dropping-particle" : "", "parse-names" : false, "suffix" : "" }, { "dropping-particle" : "", "family" : "Blanco", "given" : "Justin A", "non-dropping-particle" : "", "parse-names" : false, "suffix" : "" }, { "dropping-particle" : "", "family" : "Firebaugh", "given" : "Samara L", "non-dropping-particle" : "", "parse-names" : false, "suffix" : "" } ], "container-title" : "IEEE International Instrumentation and Measurement Technology Conference (I2MTC)", "id" : "ITEM-1", "issued" : { "date-parts" : [ [ "2013" ] ] }, "title" : "Cognitive Stress Recognition An Approach to Stress Recognition using a Low-Cost EEG headset", "type" : "article-journal" }, "uris" : [ "http://www.mendeley.com/documents/?uuid=5b8e9055-3481-4173-9b2b-cbd5b985d532" ] } ], "mendeley" : { "formattedCitation" : "[27]", "plainTextFormattedCitation" : "[27]", "previouslyFormattedCitation" : "[27]" }, "properties" : {  }, "schema" : "https://github.com/citation-style-language/schema/raw/master/csl-citation.json" }</w:instrText>
            </w:r>
            <w:r w:rsidRPr="00A61B4E">
              <w:rPr>
                <w:sz w:val="20"/>
              </w:rPr>
              <w:fldChar w:fldCharType="separate"/>
            </w:r>
            <w:r w:rsidR="003C0D9A" w:rsidRPr="003C0D9A">
              <w:rPr>
                <w:noProof/>
                <w:sz w:val="20"/>
              </w:rPr>
              <w:t>[27]</w:t>
            </w:r>
            <w:r w:rsidRPr="00A61B4E">
              <w:rPr>
                <w:sz w:val="20"/>
              </w:rPr>
              <w:fldChar w:fldCharType="end"/>
            </w:r>
          </w:p>
        </w:tc>
        <w:tc>
          <w:tcPr>
            <w:tcW w:w="1396" w:type="dxa"/>
          </w:tcPr>
          <w:p w:rsidR="00E602CB" w:rsidRDefault="00E602CB" w:rsidP="009F21FE">
            <w:pPr>
              <w:jc w:val="left"/>
              <w:rPr>
                <w:sz w:val="20"/>
              </w:rPr>
            </w:pPr>
            <w:r>
              <w:rPr>
                <w:sz w:val="20"/>
              </w:rPr>
              <w:t>Estrés y Relajación</w:t>
            </w:r>
          </w:p>
        </w:tc>
        <w:tc>
          <w:tcPr>
            <w:tcW w:w="1012" w:type="dxa"/>
          </w:tcPr>
          <w:p w:rsidR="00E602CB" w:rsidRDefault="00E602CB" w:rsidP="009F21FE">
            <w:pPr>
              <w:jc w:val="left"/>
              <w:rPr>
                <w:sz w:val="20"/>
              </w:rPr>
            </w:pPr>
            <w:r>
              <w:rPr>
                <w:sz w:val="20"/>
              </w:rPr>
              <w:t xml:space="preserve">18 </w:t>
            </w:r>
            <w:r w:rsidR="001709BC">
              <w:rPr>
                <w:sz w:val="20"/>
              </w:rPr>
              <w:t>sujetos</w:t>
            </w:r>
          </w:p>
        </w:tc>
        <w:tc>
          <w:tcPr>
            <w:tcW w:w="1045" w:type="dxa"/>
          </w:tcPr>
          <w:p w:rsidR="00E602CB" w:rsidRDefault="00E602CB" w:rsidP="009F21FE">
            <w:pPr>
              <w:jc w:val="left"/>
              <w:rPr>
                <w:sz w:val="20"/>
              </w:rPr>
            </w:pPr>
            <w:r>
              <w:rPr>
                <w:sz w:val="20"/>
              </w:rPr>
              <w:t>No</w:t>
            </w:r>
          </w:p>
        </w:tc>
        <w:tc>
          <w:tcPr>
            <w:tcW w:w="1163" w:type="dxa"/>
          </w:tcPr>
          <w:p w:rsidR="00E602CB" w:rsidRPr="009D7B01" w:rsidRDefault="00E602CB" w:rsidP="009F21FE">
            <w:pPr>
              <w:jc w:val="left"/>
              <w:rPr>
                <w:sz w:val="20"/>
              </w:rPr>
            </w:pPr>
            <w:proofErr w:type="spellStart"/>
            <w:r>
              <w:rPr>
                <w:sz w:val="20"/>
              </w:rPr>
              <w:t>Emotiv</w:t>
            </w:r>
            <w:proofErr w:type="spellEnd"/>
            <w:r>
              <w:rPr>
                <w:sz w:val="20"/>
              </w:rPr>
              <w:t xml:space="preserve"> EPOC</w:t>
            </w:r>
          </w:p>
        </w:tc>
        <w:tc>
          <w:tcPr>
            <w:tcW w:w="1129" w:type="dxa"/>
          </w:tcPr>
          <w:p w:rsidR="00E602CB" w:rsidRPr="004B2EE7" w:rsidRDefault="00E602CB" w:rsidP="009F21FE">
            <w:pPr>
              <w:jc w:val="left"/>
              <w:rPr>
                <w:sz w:val="20"/>
                <w:lang w:val="fr-FR"/>
              </w:rPr>
            </w:pPr>
            <w:r w:rsidRPr="004B2EE7">
              <w:rPr>
                <w:sz w:val="20"/>
                <w:lang w:val="fr-FR"/>
              </w:rPr>
              <w:t>AF3, AF4, F3, F4, F7, F8, FC5, FC6, P7, P8, T7, T8, O1, y O2</w:t>
            </w:r>
          </w:p>
        </w:tc>
        <w:tc>
          <w:tcPr>
            <w:tcW w:w="1073" w:type="dxa"/>
          </w:tcPr>
          <w:p w:rsidR="00E602CB" w:rsidRPr="004C68F3" w:rsidRDefault="00E602CB" w:rsidP="009F21FE">
            <w:pPr>
              <w:jc w:val="left"/>
              <w:rPr>
                <w:sz w:val="20"/>
              </w:rPr>
            </w:pPr>
            <w:r>
              <w:rPr>
                <w:sz w:val="20"/>
              </w:rPr>
              <w:t>Theta, Alpha y Beta</w:t>
            </w:r>
          </w:p>
        </w:tc>
        <w:tc>
          <w:tcPr>
            <w:tcW w:w="1451" w:type="dxa"/>
          </w:tcPr>
          <w:p w:rsidR="00E602CB" w:rsidRPr="004202FE" w:rsidRDefault="00E602CB" w:rsidP="0088321E">
            <w:pPr>
              <w:jc w:val="left"/>
              <w:rPr>
                <w:sz w:val="20"/>
              </w:rPr>
            </w:pPr>
            <w:r>
              <w:rPr>
                <w:sz w:val="20"/>
              </w:rPr>
              <w:t>Filtro pasa banda</w:t>
            </w:r>
          </w:p>
        </w:tc>
        <w:tc>
          <w:tcPr>
            <w:tcW w:w="1414" w:type="dxa"/>
          </w:tcPr>
          <w:p w:rsidR="00E602CB" w:rsidRDefault="00DE0F40" w:rsidP="009F21FE">
            <w:pPr>
              <w:jc w:val="left"/>
              <w:rPr>
                <w:sz w:val="20"/>
              </w:rPr>
            </w:pPr>
            <w:r>
              <w:rPr>
                <w:sz w:val="20"/>
              </w:rPr>
              <w:t>Trasformada Rápida de Fourier (FFT)</w:t>
            </w:r>
          </w:p>
        </w:tc>
        <w:tc>
          <w:tcPr>
            <w:tcW w:w="1224" w:type="dxa"/>
          </w:tcPr>
          <w:p w:rsidR="00E602CB" w:rsidRDefault="00DE0F40" w:rsidP="009F21FE">
            <w:pPr>
              <w:jc w:val="left"/>
              <w:rPr>
                <w:sz w:val="20"/>
              </w:rPr>
            </w:pPr>
            <w:r>
              <w:rPr>
                <w:sz w:val="20"/>
              </w:rPr>
              <w:t>K-NN</w:t>
            </w:r>
          </w:p>
          <w:p w:rsidR="00DE0F40" w:rsidRPr="004C68F3" w:rsidRDefault="00DE0F40" w:rsidP="009F21FE">
            <w:pPr>
              <w:jc w:val="left"/>
              <w:rPr>
                <w:sz w:val="20"/>
              </w:rPr>
            </w:pPr>
          </w:p>
        </w:tc>
        <w:tc>
          <w:tcPr>
            <w:tcW w:w="1125" w:type="dxa"/>
          </w:tcPr>
          <w:p w:rsidR="00E602CB" w:rsidRDefault="00DE0F40" w:rsidP="009F21FE">
            <w:pPr>
              <w:jc w:val="right"/>
              <w:rPr>
                <w:sz w:val="20"/>
              </w:rPr>
            </w:pPr>
            <w:r>
              <w:rPr>
                <w:sz w:val="20"/>
              </w:rPr>
              <w:t>89.92%</w:t>
            </w:r>
          </w:p>
        </w:tc>
      </w:tr>
      <w:tr w:rsidR="0088321E" w:rsidRPr="004202FE" w:rsidTr="00E602CB">
        <w:tc>
          <w:tcPr>
            <w:tcW w:w="869" w:type="dxa"/>
            <w:shd w:val="clear" w:color="auto" w:fill="F2F2F2" w:themeFill="background1" w:themeFillShade="F2"/>
          </w:tcPr>
          <w:p w:rsidR="0088321E" w:rsidRDefault="0088321E" w:rsidP="0088321E">
            <w:pPr>
              <w:rPr>
                <w:sz w:val="20"/>
              </w:rPr>
            </w:pPr>
            <w:r w:rsidRPr="00094199">
              <w:rPr>
                <w:sz w:val="20"/>
                <w:lang w:val="en-US"/>
              </w:rPr>
              <w:fldChar w:fldCharType="begin" w:fldLock="1"/>
            </w:r>
            <w:r w:rsidR="003C0D9A">
              <w:rPr>
                <w:sz w:val="20"/>
              </w:rPr>
              <w:instrText>ADDIN CSL_CITATION { "citationItems" : [ { "id" : "ITEM-1", "itemData" : { "DOI" : "10.4236/jcc.2017.53009", "abstract" : "This paper proposes the use of time-frequency and wavelet transform features for emotion recognition via EEG signals. The proposed experiment has been carefully designed with EEG electrodes placed at FP1 and FP2 and using im-ages provided by the Affective Picture System (IAP), which was developed by the University of Florida. A total of two time-domain features, two frequen-cy-domain features, as well as discrete wavelet transform coefficients have been studied using Artificial Neural Network (ANN) as the classifier, and the best combination of these features has been determined. Using the data col-lected, the best detection accuracy achievable by the proposed schemed is about 81.8%.", "author" : [ { "dropping-particle" : "", "family" : "Qi-Xiang Ang", "given" : "Adrian", "non-dropping-particle" : "", "parse-names" : false, "suffix" : "" }, { "dropping-particle" : "", "family" : "Qi Yeong", "given" : "Yi", "non-dropping-particle" : "", "parse-names" : false, "suffix" : "" }, { "dropping-particle" : "", "family" : "Ser", "given" : "Wee", "non-dropping-particle" : "", "parse-names" : false, "suffix" : "" } ], "container-title" : "Journal of Computer and Communications", "id" : "ITEM-1", "issued" : { "date-parts" : [ [ "2017" ] ] }, "page" : "75-79", "title" : "Emotion Classification from EEG Signals Using Time-Frequency-DWT Features and ANN", "type" : "article-journal", "volume" : "5" }, "uris" : [ "http://www.mendeley.com/documents/?uuid=54389f34-78e0-4d40-af4f-88bf275df48a" ] } ], "mendeley" : { "formattedCitation" : "[28]", "plainTextFormattedCitation" : "[28]", "previouslyFormattedCitation" : "[28]" }, "properties" : {  }, "schema" : "https://github.com/citation-style-language/schema/raw/master/csl-citation.json" }</w:instrText>
            </w:r>
            <w:r w:rsidRPr="00094199">
              <w:rPr>
                <w:sz w:val="20"/>
                <w:lang w:val="en-US"/>
              </w:rPr>
              <w:fldChar w:fldCharType="separate"/>
            </w:r>
            <w:r w:rsidR="003C0D9A" w:rsidRPr="003C0D9A">
              <w:rPr>
                <w:noProof/>
                <w:sz w:val="20"/>
              </w:rPr>
              <w:t>[28]</w:t>
            </w:r>
            <w:r w:rsidRPr="00094199">
              <w:rPr>
                <w:sz w:val="20"/>
                <w:lang w:val="en-US"/>
              </w:rPr>
              <w:fldChar w:fldCharType="end"/>
            </w:r>
          </w:p>
        </w:tc>
        <w:tc>
          <w:tcPr>
            <w:tcW w:w="1396" w:type="dxa"/>
            <w:shd w:val="clear" w:color="auto" w:fill="F2F2F2" w:themeFill="background1" w:themeFillShade="F2"/>
          </w:tcPr>
          <w:p w:rsidR="0088321E" w:rsidRDefault="0088321E" w:rsidP="0088321E">
            <w:pPr>
              <w:jc w:val="left"/>
              <w:rPr>
                <w:sz w:val="20"/>
              </w:rPr>
            </w:pPr>
            <w:r>
              <w:rPr>
                <w:sz w:val="20"/>
              </w:rPr>
              <w:t xml:space="preserve">Felicidad y Tristeza </w:t>
            </w:r>
          </w:p>
        </w:tc>
        <w:tc>
          <w:tcPr>
            <w:tcW w:w="1012" w:type="dxa"/>
            <w:shd w:val="clear" w:color="auto" w:fill="F2F2F2" w:themeFill="background1" w:themeFillShade="F2"/>
          </w:tcPr>
          <w:p w:rsidR="0088321E" w:rsidRDefault="0088321E" w:rsidP="0088321E">
            <w:pPr>
              <w:jc w:val="left"/>
              <w:rPr>
                <w:sz w:val="20"/>
              </w:rPr>
            </w:pPr>
            <w:r>
              <w:rPr>
                <w:sz w:val="20"/>
              </w:rPr>
              <w:t>22</w:t>
            </w:r>
          </w:p>
        </w:tc>
        <w:tc>
          <w:tcPr>
            <w:tcW w:w="1045" w:type="dxa"/>
            <w:shd w:val="clear" w:color="auto" w:fill="F2F2F2" w:themeFill="background1" w:themeFillShade="F2"/>
          </w:tcPr>
          <w:p w:rsidR="0088321E" w:rsidRDefault="0088321E" w:rsidP="0088321E">
            <w:pPr>
              <w:jc w:val="left"/>
              <w:rPr>
                <w:sz w:val="20"/>
              </w:rPr>
            </w:pPr>
            <w:r>
              <w:rPr>
                <w:sz w:val="20"/>
              </w:rPr>
              <w:t>No</w:t>
            </w:r>
          </w:p>
        </w:tc>
        <w:tc>
          <w:tcPr>
            <w:tcW w:w="1163" w:type="dxa"/>
            <w:shd w:val="clear" w:color="auto" w:fill="F2F2F2" w:themeFill="background1" w:themeFillShade="F2"/>
          </w:tcPr>
          <w:p w:rsidR="0088321E" w:rsidRPr="009D7B01" w:rsidRDefault="0088321E" w:rsidP="0088321E">
            <w:pPr>
              <w:jc w:val="left"/>
              <w:rPr>
                <w:sz w:val="20"/>
              </w:rPr>
            </w:pPr>
            <w:proofErr w:type="spellStart"/>
            <w:r>
              <w:rPr>
                <w:sz w:val="20"/>
              </w:rPr>
              <w:t>D</w:t>
            </w:r>
            <w:r w:rsidRPr="0075556A">
              <w:rPr>
                <w:sz w:val="20"/>
              </w:rPr>
              <w:t>ry</w:t>
            </w:r>
            <w:proofErr w:type="spellEnd"/>
            <w:r w:rsidRPr="0075556A">
              <w:rPr>
                <w:sz w:val="20"/>
              </w:rPr>
              <w:t xml:space="preserve"> EEG </w:t>
            </w:r>
          </w:p>
        </w:tc>
        <w:tc>
          <w:tcPr>
            <w:tcW w:w="1129" w:type="dxa"/>
            <w:shd w:val="clear" w:color="auto" w:fill="F2F2F2" w:themeFill="background1" w:themeFillShade="F2"/>
          </w:tcPr>
          <w:p w:rsidR="0088321E" w:rsidRDefault="0088321E" w:rsidP="0088321E">
            <w:pPr>
              <w:jc w:val="left"/>
              <w:rPr>
                <w:sz w:val="20"/>
              </w:rPr>
            </w:pPr>
            <w:r w:rsidRPr="0075556A">
              <w:rPr>
                <w:sz w:val="20"/>
              </w:rPr>
              <w:t>FP1</w:t>
            </w:r>
            <w:r>
              <w:rPr>
                <w:sz w:val="20"/>
              </w:rPr>
              <w:t>,</w:t>
            </w:r>
            <w:r w:rsidRPr="0075556A">
              <w:rPr>
                <w:sz w:val="20"/>
              </w:rPr>
              <w:t xml:space="preserve"> FP2</w:t>
            </w:r>
            <w:r>
              <w:rPr>
                <w:sz w:val="20"/>
              </w:rPr>
              <w:t xml:space="preserve"> y </w:t>
            </w:r>
            <w:proofErr w:type="spellStart"/>
            <w:r>
              <w:rPr>
                <w:sz w:val="20"/>
              </w:rPr>
              <w:t>Cz</w:t>
            </w:r>
            <w:proofErr w:type="spellEnd"/>
          </w:p>
        </w:tc>
        <w:tc>
          <w:tcPr>
            <w:tcW w:w="1073" w:type="dxa"/>
            <w:shd w:val="clear" w:color="auto" w:fill="F2F2F2" w:themeFill="background1" w:themeFillShade="F2"/>
          </w:tcPr>
          <w:p w:rsidR="0088321E" w:rsidRPr="004C68F3" w:rsidRDefault="0088321E" w:rsidP="0088321E">
            <w:pPr>
              <w:jc w:val="left"/>
              <w:rPr>
                <w:sz w:val="20"/>
              </w:rPr>
            </w:pPr>
            <w:r>
              <w:rPr>
                <w:sz w:val="20"/>
              </w:rPr>
              <w:t>Alpha y Beta</w:t>
            </w:r>
          </w:p>
        </w:tc>
        <w:tc>
          <w:tcPr>
            <w:tcW w:w="1451" w:type="dxa"/>
            <w:shd w:val="clear" w:color="auto" w:fill="F2F2F2" w:themeFill="background1" w:themeFillShade="F2"/>
          </w:tcPr>
          <w:p w:rsidR="0088321E" w:rsidRPr="004202FE" w:rsidRDefault="0088321E" w:rsidP="0088321E">
            <w:pPr>
              <w:jc w:val="left"/>
              <w:rPr>
                <w:sz w:val="20"/>
              </w:rPr>
            </w:pPr>
            <w:r>
              <w:rPr>
                <w:sz w:val="20"/>
              </w:rPr>
              <w:t>Filtro pasa banda</w:t>
            </w:r>
          </w:p>
        </w:tc>
        <w:tc>
          <w:tcPr>
            <w:tcW w:w="1414" w:type="dxa"/>
            <w:shd w:val="clear" w:color="auto" w:fill="F2F2F2" w:themeFill="background1" w:themeFillShade="F2"/>
          </w:tcPr>
          <w:p w:rsidR="0088321E" w:rsidRPr="0075556A" w:rsidRDefault="0088321E" w:rsidP="0088321E">
            <w:pPr>
              <w:jc w:val="left"/>
              <w:rPr>
                <w:sz w:val="20"/>
              </w:rPr>
            </w:pPr>
            <w:r w:rsidRPr="0075556A">
              <w:rPr>
                <w:sz w:val="20"/>
              </w:rPr>
              <w:t xml:space="preserve">Transformada Discreta de </w:t>
            </w:r>
            <w:r>
              <w:rPr>
                <w:sz w:val="20"/>
              </w:rPr>
              <w:t xml:space="preserve"> W</w:t>
            </w:r>
            <w:r w:rsidRPr="0075556A">
              <w:rPr>
                <w:sz w:val="20"/>
              </w:rPr>
              <w:t>avelet</w:t>
            </w:r>
            <w:r>
              <w:rPr>
                <w:sz w:val="20"/>
              </w:rPr>
              <w:t xml:space="preserve"> (DWT)</w:t>
            </w:r>
          </w:p>
        </w:tc>
        <w:tc>
          <w:tcPr>
            <w:tcW w:w="1224" w:type="dxa"/>
            <w:shd w:val="clear" w:color="auto" w:fill="F2F2F2" w:themeFill="background1" w:themeFillShade="F2"/>
          </w:tcPr>
          <w:p w:rsidR="0088321E" w:rsidRPr="004C68F3" w:rsidRDefault="0088321E" w:rsidP="0088321E">
            <w:pPr>
              <w:jc w:val="left"/>
              <w:rPr>
                <w:sz w:val="20"/>
              </w:rPr>
            </w:pPr>
            <w:r>
              <w:rPr>
                <w:sz w:val="20"/>
              </w:rPr>
              <w:t>ANN</w:t>
            </w:r>
          </w:p>
        </w:tc>
        <w:tc>
          <w:tcPr>
            <w:tcW w:w="1125" w:type="dxa"/>
            <w:shd w:val="clear" w:color="auto" w:fill="F2F2F2" w:themeFill="background1" w:themeFillShade="F2"/>
          </w:tcPr>
          <w:p w:rsidR="0088321E" w:rsidRDefault="0088321E" w:rsidP="0088321E">
            <w:pPr>
              <w:jc w:val="right"/>
              <w:rPr>
                <w:sz w:val="20"/>
              </w:rPr>
            </w:pPr>
            <w:r>
              <w:rPr>
                <w:sz w:val="20"/>
              </w:rPr>
              <w:t>81.80%</w:t>
            </w:r>
          </w:p>
        </w:tc>
      </w:tr>
      <w:tr w:rsidR="00156634" w:rsidRPr="004202FE" w:rsidTr="00F57B6C">
        <w:tc>
          <w:tcPr>
            <w:tcW w:w="869" w:type="dxa"/>
            <w:tcBorders>
              <w:bottom w:val="single" w:sz="4" w:space="0" w:color="auto"/>
            </w:tcBorders>
            <w:shd w:val="clear" w:color="auto" w:fill="E2EFD9" w:themeFill="accent6" w:themeFillTint="33"/>
          </w:tcPr>
          <w:p w:rsidR="00156634" w:rsidRPr="004202FE" w:rsidRDefault="00152BA5" w:rsidP="00156634">
            <w:pPr>
              <w:rPr>
                <w:sz w:val="20"/>
              </w:rPr>
            </w:pPr>
            <w:r>
              <w:rPr>
                <w:sz w:val="20"/>
              </w:rPr>
              <w:t xml:space="preserve">Tesis </w:t>
            </w:r>
          </w:p>
        </w:tc>
        <w:tc>
          <w:tcPr>
            <w:tcW w:w="1396"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Concentración y Felicidad</w:t>
            </w:r>
          </w:p>
        </w:tc>
        <w:tc>
          <w:tcPr>
            <w:tcW w:w="1012"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 xml:space="preserve">20 </w:t>
            </w:r>
            <w:r w:rsidR="001709BC">
              <w:rPr>
                <w:sz w:val="20"/>
              </w:rPr>
              <w:t>sujetos</w:t>
            </w:r>
          </w:p>
        </w:tc>
        <w:tc>
          <w:tcPr>
            <w:tcW w:w="1045"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Si</w:t>
            </w:r>
          </w:p>
        </w:tc>
        <w:tc>
          <w:tcPr>
            <w:tcW w:w="1163" w:type="dxa"/>
            <w:tcBorders>
              <w:bottom w:val="single" w:sz="4" w:space="0" w:color="auto"/>
            </w:tcBorders>
            <w:shd w:val="clear" w:color="auto" w:fill="E2EFD9" w:themeFill="accent6" w:themeFillTint="33"/>
          </w:tcPr>
          <w:p w:rsidR="00156634" w:rsidRPr="004202FE" w:rsidRDefault="00156634" w:rsidP="00156634">
            <w:pPr>
              <w:jc w:val="left"/>
              <w:rPr>
                <w:sz w:val="20"/>
              </w:rPr>
            </w:pPr>
            <w:proofErr w:type="spellStart"/>
            <w:r>
              <w:rPr>
                <w:sz w:val="20"/>
              </w:rPr>
              <w:t>Emotiv</w:t>
            </w:r>
            <w:proofErr w:type="spellEnd"/>
            <w:r>
              <w:rPr>
                <w:sz w:val="20"/>
              </w:rPr>
              <w:t xml:space="preserve"> EPOC</w:t>
            </w:r>
          </w:p>
        </w:tc>
        <w:tc>
          <w:tcPr>
            <w:tcW w:w="1129" w:type="dxa"/>
            <w:tcBorders>
              <w:bottom w:val="single" w:sz="4" w:space="0" w:color="auto"/>
            </w:tcBorders>
            <w:shd w:val="clear" w:color="auto" w:fill="E2EFD9" w:themeFill="accent6" w:themeFillTint="33"/>
          </w:tcPr>
          <w:p w:rsidR="00156634" w:rsidRPr="004B2EE7" w:rsidRDefault="00156634" w:rsidP="00156634">
            <w:pPr>
              <w:jc w:val="left"/>
              <w:rPr>
                <w:sz w:val="20"/>
                <w:lang w:val="fr-FR"/>
              </w:rPr>
            </w:pPr>
            <w:r w:rsidRPr="004B2EE7">
              <w:rPr>
                <w:sz w:val="20"/>
                <w:lang w:val="fr-FR"/>
              </w:rPr>
              <w:t>AF3, AF4, F3, F4, F7, F8, FC5, FC6, P7, P8, T7, T8, O1, y O2</w:t>
            </w:r>
          </w:p>
        </w:tc>
        <w:tc>
          <w:tcPr>
            <w:tcW w:w="1073"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Theta, Alpha, Beta Baja, Beta, Alta</w:t>
            </w:r>
          </w:p>
        </w:tc>
        <w:tc>
          <w:tcPr>
            <w:tcW w:w="1451"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Filtros pasa banda</w:t>
            </w:r>
          </w:p>
        </w:tc>
        <w:tc>
          <w:tcPr>
            <w:tcW w:w="1414"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Trasformada Rápida de Fourier (FFT)</w:t>
            </w:r>
          </w:p>
        </w:tc>
        <w:tc>
          <w:tcPr>
            <w:tcW w:w="1224" w:type="dxa"/>
            <w:tcBorders>
              <w:bottom w:val="single" w:sz="4" w:space="0" w:color="auto"/>
            </w:tcBorders>
            <w:shd w:val="clear" w:color="auto" w:fill="E2EFD9" w:themeFill="accent6" w:themeFillTint="33"/>
          </w:tcPr>
          <w:p w:rsidR="009479F1" w:rsidRDefault="009479F1" w:rsidP="00156634">
            <w:pPr>
              <w:jc w:val="left"/>
              <w:rPr>
                <w:sz w:val="20"/>
              </w:rPr>
            </w:pPr>
            <w:proofErr w:type="spellStart"/>
            <w:r>
              <w:rPr>
                <w:sz w:val="20"/>
              </w:rPr>
              <w:t>Naive</w:t>
            </w:r>
            <w:proofErr w:type="spellEnd"/>
            <w:r>
              <w:rPr>
                <w:sz w:val="20"/>
              </w:rPr>
              <w:t xml:space="preserve"> Bayes</w:t>
            </w:r>
          </w:p>
          <w:p w:rsidR="00E602CB" w:rsidRPr="004202FE" w:rsidRDefault="00156634" w:rsidP="00156634">
            <w:pPr>
              <w:jc w:val="left"/>
              <w:rPr>
                <w:sz w:val="20"/>
              </w:rPr>
            </w:pPr>
            <w:r>
              <w:rPr>
                <w:sz w:val="20"/>
              </w:rPr>
              <w:t xml:space="preserve">SVM </w:t>
            </w:r>
            <w:r>
              <w:rPr>
                <w:sz w:val="20"/>
              </w:rPr>
              <w:br/>
            </w:r>
            <w:proofErr w:type="spellStart"/>
            <w:r>
              <w:rPr>
                <w:sz w:val="20"/>
              </w:rPr>
              <w:t>Kernel</w:t>
            </w:r>
            <w:proofErr w:type="spellEnd"/>
            <w:r>
              <w:rPr>
                <w:sz w:val="20"/>
              </w:rPr>
              <w:t xml:space="preserve">: </w:t>
            </w:r>
            <w:r w:rsidR="00E602CB">
              <w:rPr>
                <w:sz w:val="20"/>
              </w:rPr>
              <w:br/>
            </w:r>
          </w:p>
        </w:tc>
        <w:tc>
          <w:tcPr>
            <w:tcW w:w="1125" w:type="dxa"/>
            <w:tcBorders>
              <w:bottom w:val="single" w:sz="4" w:space="0" w:color="auto"/>
            </w:tcBorders>
            <w:shd w:val="clear" w:color="auto" w:fill="E2EFD9" w:themeFill="accent6" w:themeFillTint="33"/>
          </w:tcPr>
          <w:p w:rsidR="00156634" w:rsidRDefault="002B5F37" w:rsidP="00156634">
            <w:pPr>
              <w:jc w:val="right"/>
              <w:rPr>
                <w:sz w:val="20"/>
              </w:rPr>
            </w:pPr>
            <w:r>
              <w:rPr>
                <w:sz w:val="20"/>
              </w:rPr>
              <w:t>94.42%</w:t>
            </w:r>
          </w:p>
          <w:p w:rsidR="002B5F37" w:rsidRPr="004202FE" w:rsidRDefault="002B5F37" w:rsidP="00156634">
            <w:pPr>
              <w:jc w:val="right"/>
              <w:rPr>
                <w:sz w:val="20"/>
              </w:rPr>
            </w:pPr>
          </w:p>
        </w:tc>
      </w:tr>
    </w:tbl>
    <w:p w:rsidR="009479F1" w:rsidRPr="00EC08C5" w:rsidRDefault="009479F1" w:rsidP="00EC08C5">
      <w:pPr>
        <w:sectPr w:rsidR="009479F1" w:rsidRPr="00EC08C5" w:rsidSect="00E643D9">
          <w:pgSz w:w="15840" w:h="12240" w:orient="landscape"/>
          <w:pgMar w:top="1701" w:right="1417" w:bottom="1701" w:left="1417" w:header="708" w:footer="708" w:gutter="0"/>
          <w:cols w:space="708"/>
          <w:titlePg/>
          <w:docGrid w:linePitch="360"/>
        </w:sectPr>
      </w:pPr>
    </w:p>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226233" w:rsidRDefault="00226233" w:rsidP="00FB2832"/>
    <w:p w:rsidR="00FB2832" w:rsidRDefault="00FB2832" w:rsidP="00FB2832"/>
    <w:p w:rsidR="00842A73" w:rsidRPr="00FB2832" w:rsidRDefault="00FB2832" w:rsidP="00715A6E">
      <w:pPr>
        <w:pStyle w:val="Ttulo1"/>
        <w:tabs>
          <w:tab w:val="left" w:pos="284"/>
        </w:tabs>
        <w:ind w:left="0" w:firstLine="0"/>
        <w:jc w:val="center"/>
        <w:rPr>
          <w:sz w:val="96"/>
        </w:rPr>
      </w:pPr>
      <w:r w:rsidRPr="00FB2832">
        <w:rPr>
          <w:sz w:val="96"/>
        </w:rPr>
        <w:br/>
      </w:r>
      <w:bookmarkStart w:id="115" w:name="_Toc486415610"/>
      <w:r w:rsidR="00186D54" w:rsidRPr="00FB2832">
        <w:rPr>
          <w:sz w:val="96"/>
        </w:rPr>
        <w:t>Metodología de Solución</w:t>
      </w:r>
      <w:bookmarkEnd w:id="115"/>
    </w:p>
    <w:p w:rsidR="00FB2832" w:rsidRDefault="00FB2832">
      <w:pPr>
        <w:spacing w:after="160"/>
        <w:jc w:val="left"/>
      </w:pPr>
      <w:r>
        <w:br w:type="page"/>
      </w:r>
    </w:p>
    <w:p w:rsidR="00186D54" w:rsidRDefault="00D415DE" w:rsidP="002D11BF">
      <w:r w:rsidRPr="00D415DE">
        <w:t>Para la realización de este trabajo fue necesario diseñar una metodología la cual consta</w:t>
      </w:r>
      <w:r w:rsidR="002D2AC9">
        <w:t xml:space="preserve"> de 3</w:t>
      </w:r>
      <w:r w:rsidR="003139FA">
        <w:t xml:space="preserve"> fases </w:t>
      </w:r>
      <w:r w:rsidR="002D11BF">
        <w:t xml:space="preserve">que incluyen el tratamiento de la señal electroencefalográfica y su posterior clasificación para caracterizar los estados mentales de una persona. En la </w:t>
      </w:r>
      <w:r w:rsidR="002D11BF">
        <w:fldChar w:fldCharType="begin"/>
      </w:r>
      <w:r w:rsidR="002D11BF">
        <w:instrText xml:space="preserve"> REF _Ref484358885 \h </w:instrText>
      </w:r>
      <w:r w:rsidR="002D11BF">
        <w:fldChar w:fldCharType="separate"/>
      </w:r>
      <w:r w:rsidR="00277F5B">
        <w:t xml:space="preserve">Figura </w:t>
      </w:r>
      <w:r w:rsidR="00277F5B">
        <w:rPr>
          <w:noProof/>
        </w:rPr>
        <w:t>4</w:t>
      </w:r>
      <w:r w:rsidR="00277F5B">
        <w:t>.</w:t>
      </w:r>
      <w:r w:rsidR="00277F5B">
        <w:rPr>
          <w:noProof/>
        </w:rPr>
        <w:t>1</w:t>
      </w:r>
      <w:r w:rsidR="002D11BF">
        <w:fldChar w:fldCharType="end"/>
      </w:r>
      <w:r w:rsidR="002D11BF">
        <w:t xml:space="preserve"> se observa el diagrama de estas fases.</w:t>
      </w:r>
    </w:p>
    <w:p w:rsidR="00D00313" w:rsidRDefault="00D00313" w:rsidP="00186D54"/>
    <w:p w:rsidR="002D11BF" w:rsidRDefault="008D348A" w:rsidP="008D348A">
      <w:pPr>
        <w:keepNext/>
        <w:jc w:val="right"/>
      </w:pPr>
      <w:r>
        <w:rPr>
          <w:noProof/>
          <w:lang w:eastAsia="es-MX"/>
        </w:rPr>
        <w:drawing>
          <wp:inline distT="0" distB="0" distL="0" distR="0" wp14:anchorId="456845E5" wp14:editId="4C4E3C68">
            <wp:extent cx="5612130" cy="299974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odologia v3.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2999740"/>
                    </a:xfrm>
                    <a:prstGeom prst="rect">
                      <a:avLst/>
                    </a:prstGeom>
                  </pic:spPr>
                </pic:pic>
              </a:graphicData>
            </a:graphic>
          </wp:inline>
        </w:drawing>
      </w:r>
    </w:p>
    <w:p w:rsidR="00D00313" w:rsidRDefault="002D11BF" w:rsidP="003C0A79">
      <w:pPr>
        <w:pStyle w:val="Descripcin"/>
        <w:jc w:val="center"/>
      </w:pPr>
      <w:bookmarkStart w:id="116" w:name="_Ref484358885"/>
      <w:bookmarkStart w:id="117" w:name="_Toc486415522"/>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4</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1</w:t>
      </w:r>
      <w:r w:rsidR="00F07634">
        <w:rPr>
          <w:noProof/>
        </w:rPr>
        <w:fldChar w:fldCharType="end"/>
      </w:r>
      <w:bookmarkEnd w:id="116"/>
      <w:r>
        <w:t xml:space="preserve"> Metodología de Solución.</w:t>
      </w:r>
      <w:bookmarkEnd w:id="117"/>
    </w:p>
    <w:p w:rsidR="002D11BF" w:rsidRDefault="002D11BF" w:rsidP="002D11BF">
      <w:pPr>
        <w:pStyle w:val="Ttulo2"/>
      </w:pPr>
      <w:bookmarkStart w:id="118" w:name="_Toc486415611"/>
      <w:r>
        <w:t>Fase 1. Adquisición de la Señal EEG</w:t>
      </w:r>
      <w:bookmarkEnd w:id="118"/>
    </w:p>
    <w:p w:rsidR="002D11BF" w:rsidRDefault="002D11BF" w:rsidP="002D11BF">
      <w:r>
        <w:t>Esta fase consiste en adquirir las señales EEG de forma digital y llevar a cabo un procesamiento antes de utilizarla. En la Figura 4.2 se</w:t>
      </w:r>
      <w:r w:rsidR="008A53B6">
        <w:t xml:space="preserve"> muestran el </w:t>
      </w:r>
      <w:r>
        <w:t>proceso que se lleva a cabo durante esta fase.</w:t>
      </w:r>
      <w:r w:rsidR="008A53B6">
        <w:t xml:space="preserve"> </w:t>
      </w:r>
    </w:p>
    <w:p w:rsidR="002D11BF" w:rsidRDefault="00151BB2" w:rsidP="003C0A79">
      <w:pPr>
        <w:keepNext/>
        <w:jc w:val="center"/>
      </w:pPr>
      <w:r>
        <w:rPr>
          <w:noProof/>
          <w:lang w:eastAsia="es-MX"/>
        </w:rPr>
        <w:drawing>
          <wp:inline distT="0" distB="0" distL="0" distR="0" wp14:anchorId="70702FEE" wp14:editId="1AEBA89C">
            <wp:extent cx="5612130" cy="9423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se 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942340"/>
                    </a:xfrm>
                    <a:prstGeom prst="rect">
                      <a:avLst/>
                    </a:prstGeom>
                  </pic:spPr>
                </pic:pic>
              </a:graphicData>
            </a:graphic>
          </wp:inline>
        </w:drawing>
      </w:r>
    </w:p>
    <w:p w:rsidR="00D00313" w:rsidRDefault="002D11BF" w:rsidP="003C0A79">
      <w:pPr>
        <w:pStyle w:val="Descripcin"/>
        <w:jc w:val="center"/>
      </w:pPr>
      <w:bookmarkStart w:id="119" w:name="_Toc486415523"/>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4</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2</w:t>
      </w:r>
      <w:r w:rsidR="00F07634">
        <w:rPr>
          <w:noProof/>
        </w:rPr>
        <w:fldChar w:fldCharType="end"/>
      </w:r>
      <w:r w:rsidR="003C0A79">
        <w:t xml:space="preserve"> Fase 1. Adquisición de la señal EEG.</w:t>
      </w:r>
      <w:bookmarkEnd w:id="119"/>
    </w:p>
    <w:p w:rsidR="009D5916" w:rsidRDefault="009D5916" w:rsidP="009D5916">
      <w:r>
        <w:t xml:space="preserve">Para la adquisición de las señales </w:t>
      </w:r>
      <w:proofErr w:type="spellStart"/>
      <w:r>
        <w:t>electroencefalográficas</w:t>
      </w:r>
      <w:proofErr w:type="spellEnd"/>
      <w:r>
        <w:t xml:space="preserve"> (EEG) se utilizó el dispositivo BCI comercial </w:t>
      </w:r>
      <w:del w:id="120" w:author="itsg.mflores@gmail.com" w:date="2017-12-13T10:39:00Z">
        <w:r w:rsidDel="007566B9">
          <w:delText xml:space="preserve">Emotiv </w:delText>
        </w:r>
      </w:del>
      <w:r>
        <w:t>EPOC</w:t>
      </w:r>
      <w:ins w:id="121" w:author="itsg.mflores@gmail.com" w:date="2017-12-13T10:38:00Z">
        <w:r w:rsidR="007566B9">
          <w:t xml:space="preserve">+ de la empresa </w:t>
        </w:r>
        <w:proofErr w:type="spellStart"/>
        <w:r w:rsidR="007566B9">
          <w:t>Emotiv</w:t>
        </w:r>
      </w:ins>
      <w:proofErr w:type="spellEnd"/>
      <w:r>
        <w:t xml:space="preserve">. La empresa </w:t>
      </w:r>
      <w:proofErr w:type="spellStart"/>
      <w:r>
        <w:t>Emotiv</w:t>
      </w:r>
      <w:proofErr w:type="spellEnd"/>
      <w:r>
        <w:t xml:space="preserve"> provee librerías que permiten obtener las señales EEG desde su dispositivo. </w:t>
      </w:r>
    </w:p>
    <w:p w:rsidR="009D5916" w:rsidRDefault="009D5916" w:rsidP="009D5916">
      <w:r>
        <w:t>Las librerías de</w:t>
      </w:r>
      <w:ins w:id="122" w:author="itsg.mflores@gmail.com" w:date="2017-12-13T10:39:00Z">
        <w:r w:rsidR="007566B9">
          <w:t>l</w:t>
        </w:r>
      </w:ins>
      <w:r>
        <w:t xml:space="preserve"> </w:t>
      </w:r>
      <w:del w:id="123" w:author="itsg.mflores@gmail.com" w:date="2017-12-13T10:39:00Z">
        <w:r w:rsidDel="007566B9">
          <w:delText xml:space="preserve">Emotiv </w:delText>
        </w:r>
      </w:del>
      <w:ins w:id="124" w:author="itsg.mflores@gmail.com" w:date="2017-12-13T10:39:00Z">
        <w:r w:rsidR="007566B9">
          <w:t xml:space="preserve">EPOC+ </w:t>
        </w:r>
      </w:ins>
      <w:r>
        <w:t>pueden implementarse en lenguajes de programación de alto nivel como C#, C++, Java y Python.</w:t>
      </w:r>
    </w:p>
    <w:p w:rsidR="009D5916" w:rsidRPr="009D5916" w:rsidRDefault="009D5916" w:rsidP="009D5916"/>
    <w:p w:rsidR="00D00313" w:rsidRDefault="003C0A79" w:rsidP="003C0A79">
      <w:pPr>
        <w:pStyle w:val="Ttulo3"/>
      </w:pPr>
      <w:bookmarkStart w:id="125" w:name="_Toc486415612"/>
      <w:r>
        <w:t>Señal en Bruto</w:t>
      </w:r>
      <w:bookmarkEnd w:id="125"/>
    </w:p>
    <w:p w:rsidR="009D5916" w:rsidRDefault="00334EC5" w:rsidP="00FB2832">
      <w:r>
        <w:t>Para l</w:t>
      </w:r>
      <w:r w:rsidR="009D5916">
        <w:t>a</w:t>
      </w:r>
      <w:r w:rsidR="008A53B6">
        <w:t xml:space="preserve"> obtención de las señales EEG del BCI </w:t>
      </w:r>
      <w:del w:id="126" w:author="itsg.mflores@gmail.com" w:date="2017-12-13T10:39:00Z">
        <w:r w:rsidR="008A53B6" w:rsidDel="007566B9">
          <w:delText xml:space="preserve">Emotiv </w:delText>
        </w:r>
      </w:del>
      <w:ins w:id="127" w:author="itsg.mflores@gmail.com" w:date="2017-12-13T10:39:00Z">
        <w:r w:rsidR="007566B9">
          <w:t xml:space="preserve">EPOC+ </w:t>
        </w:r>
      </w:ins>
      <w:r w:rsidR="008A53B6">
        <w:t xml:space="preserve">es necesario adquirir una licencia del SDK en su versión </w:t>
      </w:r>
      <w:proofErr w:type="spellStart"/>
      <w:r w:rsidR="008A53B6">
        <w:t>Educational</w:t>
      </w:r>
      <w:proofErr w:type="spellEnd"/>
      <w:r w:rsidR="008A53B6">
        <w:t xml:space="preserve"> o </w:t>
      </w:r>
      <w:proofErr w:type="spellStart"/>
      <w:r w:rsidR="008A53B6">
        <w:t>Research</w:t>
      </w:r>
      <w:proofErr w:type="spellEnd"/>
      <w:r w:rsidR="008A53B6">
        <w:t xml:space="preserve">. </w:t>
      </w:r>
      <w:r w:rsidR="008A53B6" w:rsidRPr="00247FC2">
        <w:t xml:space="preserve">Sin embargo en </w:t>
      </w:r>
      <w:r w:rsidR="008A53B6">
        <w:fldChar w:fldCharType="begin" w:fldLock="1"/>
      </w:r>
      <w:r w:rsidR="003C0D9A">
        <w:instrText>ADDIN CSL_CITATION { "citationItems" : [ { "id" : "ITEM-1", "itemData" : { "id" : "ITEM-1", "issued" : { "date-parts" : [ [ "0" ] ] }, "title" : "EMOTIV SDK and Apps for Developers and proprietary research", "type" : "webpage" }, "uris" : [ "http://www.mendeley.com/documents/?uuid=5b351522-2cbd-45f0-8ba5-d17431f37eb2" ] } ], "mendeley" : { "formattedCitation" : "[29]", "plainTextFormattedCitation" : "[29]", "previouslyFormattedCitation" : "[29]" }, "properties" : {  }, "schema" : "https://github.com/citation-style-language/schema/raw/master/csl-citation.json" }</w:instrText>
      </w:r>
      <w:r w:rsidR="008A53B6">
        <w:fldChar w:fldCharType="separate"/>
      </w:r>
      <w:r w:rsidR="003C0D9A" w:rsidRPr="003C0D9A">
        <w:rPr>
          <w:noProof/>
        </w:rPr>
        <w:t>[29]</w:t>
      </w:r>
      <w:r w:rsidR="008A53B6">
        <w:fldChar w:fldCharType="end"/>
      </w:r>
      <w:r w:rsidR="00653817" w:rsidRPr="00247FC2">
        <w:t xml:space="preserve"> </w:t>
      </w:r>
      <w:r w:rsidR="00653817">
        <w:t>ofrece una API (</w:t>
      </w:r>
      <w:r w:rsidR="00653817" w:rsidRPr="00653817">
        <w:t xml:space="preserve">del inglés: </w:t>
      </w:r>
      <w:proofErr w:type="spellStart"/>
      <w:r w:rsidR="00653817" w:rsidRPr="00653817">
        <w:t>Application</w:t>
      </w:r>
      <w:proofErr w:type="spellEnd"/>
      <w:r w:rsidR="00653817" w:rsidRPr="00653817">
        <w:t xml:space="preserve"> </w:t>
      </w:r>
      <w:proofErr w:type="spellStart"/>
      <w:r w:rsidR="00653817" w:rsidRPr="00653817">
        <w:t>Programming</w:t>
      </w:r>
      <w:proofErr w:type="spellEnd"/>
      <w:r w:rsidR="00653817" w:rsidRPr="00653817">
        <w:t xml:space="preserve"> Interface</w:t>
      </w:r>
      <w:r w:rsidR="00653817">
        <w:t>) el cual permite</w:t>
      </w:r>
      <w:r w:rsidR="00FB2832">
        <w:t xml:space="preserve"> acceder al dispositivo </w:t>
      </w:r>
      <w:del w:id="128" w:author="itsg.mflores@gmail.com" w:date="2017-12-13T10:40:00Z">
        <w:r w:rsidR="00FB2832" w:rsidDel="007566B9">
          <w:delText xml:space="preserve">Emotiv </w:delText>
        </w:r>
      </w:del>
      <w:r w:rsidR="00FB2832">
        <w:t>EPOC</w:t>
      </w:r>
      <w:ins w:id="129" w:author="itsg.mflores@gmail.com" w:date="2017-12-13T10:40:00Z">
        <w:r w:rsidR="007566B9">
          <w:t>+</w:t>
        </w:r>
      </w:ins>
      <w:r w:rsidR="00FB2832">
        <w:t xml:space="preserve"> y extraer: Expresiones faciales, Mental Comandos, 9 Eje inercial Sensores, FFT (Bandas de Frecuencia), entre otras.</w:t>
      </w:r>
    </w:p>
    <w:p w:rsidR="003C0A79" w:rsidRDefault="003C0A79" w:rsidP="003C0A79">
      <w:pPr>
        <w:pStyle w:val="Ttulo2"/>
      </w:pPr>
      <w:bookmarkStart w:id="130" w:name="_Toc486415613"/>
      <w:r>
        <w:t xml:space="preserve">Procesamiento </w:t>
      </w:r>
      <w:r w:rsidR="007B61E1">
        <w:t>de la señal EEG</w:t>
      </w:r>
      <w:bookmarkEnd w:id="130"/>
    </w:p>
    <w:p w:rsidR="007B61E1" w:rsidRDefault="007B61E1" w:rsidP="007B61E1">
      <w:r>
        <w:t>Para el procesamiento de la señal como entrada tenemos la señal en el dominio del tiempo, dicha señal se</w:t>
      </w:r>
      <w:r w:rsidR="00C36837">
        <w:t xml:space="preserve"> tiene que pasar al dominio de la frecuencia </w:t>
      </w:r>
      <w:r w:rsidR="005673E6">
        <w:t xml:space="preserve">mediante el uso de FFT (del inglés </w:t>
      </w:r>
      <w:proofErr w:type="spellStart"/>
      <w:r w:rsidR="005673E6" w:rsidRPr="002F3847">
        <w:rPr>
          <w:i/>
        </w:rPr>
        <w:t>Fast</w:t>
      </w:r>
      <w:proofErr w:type="spellEnd"/>
      <w:r w:rsidR="005673E6" w:rsidRPr="002F3847">
        <w:rPr>
          <w:i/>
        </w:rPr>
        <w:t xml:space="preserve"> Fourier </w:t>
      </w:r>
      <w:proofErr w:type="spellStart"/>
      <w:r w:rsidR="002F3847">
        <w:rPr>
          <w:i/>
        </w:rPr>
        <w:t>T</w:t>
      </w:r>
      <w:r w:rsidR="005673E6" w:rsidRPr="002F3847">
        <w:rPr>
          <w:i/>
        </w:rPr>
        <w:t>ransform</w:t>
      </w:r>
      <w:proofErr w:type="spellEnd"/>
      <w:r w:rsidR="005673E6">
        <w:t xml:space="preserve">) tal como se muestra en la </w:t>
      </w:r>
      <w:r w:rsidR="005673E6">
        <w:fldChar w:fldCharType="begin"/>
      </w:r>
      <w:r w:rsidR="005673E6">
        <w:instrText xml:space="preserve"> REF _Ref484370608 \h </w:instrText>
      </w:r>
      <w:r w:rsidR="005673E6">
        <w:fldChar w:fldCharType="separate"/>
      </w:r>
      <w:r w:rsidR="00277F5B">
        <w:t xml:space="preserve">Figura </w:t>
      </w:r>
      <w:r w:rsidR="00277F5B">
        <w:rPr>
          <w:noProof/>
        </w:rPr>
        <w:t>4</w:t>
      </w:r>
      <w:r w:rsidR="00277F5B">
        <w:t>.</w:t>
      </w:r>
      <w:r w:rsidR="00277F5B">
        <w:rPr>
          <w:noProof/>
        </w:rPr>
        <w:t>3</w:t>
      </w:r>
      <w:r w:rsidR="005673E6">
        <w:fldChar w:fldCharType="end"/>
      </w:r>
      <w:r w:rsidR="005673E6">
        <w:t>.</w:t>
      </w:r>
    </w:p>
    <w:p w:rsidR="007B61E1" w:rsidRDefault="007B61E1" w:rsidP="007B61E1">
      <w:pPr>
        <w:keepNext/>
      </w:pPr>
      <w:r>
        <w:rPr>
          <w:noProof/>
          <w:lang w:eastAsia="es-MX"/>
        </w:rPr>
        <w:drawing>
          <wp:inline distT="0" distB="0" distL="0" distR="0" wp14:anchorId="5DB038EB" wp14:editId="4C847DD1">
            <wp:extent cx="5612130" cy="73088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se 2.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730885"/>
                    </a:xfrm>
                    <a:prstGeom prst="rect">
                      <a:avLst/>
                    </a:prstGeom>
                  </pic:spPr>
                </pic:pic>
              </a:graphicData>
            </a:graphic>
          </wp:inline>
        </w:drawing>
      </w:r>
    </w:p>
    <w:p w:rsidR="007B61E1" w:rsidRDefault="007B61E1" w:rsidP="005673E6">
      <w:pPr>
        <w:pStyle w:val="Descripcin"/>
        <w:jc w:val="center"/>
      </w:pPr>
      <w:bookmarkStart w:id="131" w:name="_Ref484370608"/>
      <w:bookmarkStart w:id="132" w:name="_Ref484370601"/>
      <w:bookmarkStart w:id="133" w:name="_Toc486415524"/>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4</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3</w:t>
      </w:r>
      <w:r w:rsidR="00F07634">
        <w:rPr>
          <w:noProof/>
        </w:rPr>
        <w:fldChar w:fldCharType="end"/>
      </w:r>
      <w:bookmarkEnd w:id="131"/>
      <w:r w:rsidR="005673E6">
        <w:t xml:space="preserve"> Fase 2. Procesamiento de la señal EEG.</w:t>
      </w:r>
      <w:bookmarkEnd w:id="132"/>
      <w:bookmarkEnd w:id="133"/>
    </w:p>
    <w:p w:rsidR="00182A02" w:rsidRDefault="00182A02" w:rsidP="00182A02">
      <w:pPr>
        <w:pStyle w:val="Descripcin"/>
        <w:keepNext/>
      </w:pPr>
      <w:bookmarkStart w:id="134" w:name="_Ref484366571"/>
      <w:bookmarkStart w:id="135" w:name="_Toc486415492"/>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4</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1</w:t>
      </w:r>
      <w:r w:rsidR="00F07634">
        <w:rPr>
          <w:noProof/>
        </w:rPr>
        <w:fldChar w:fldCharType="end"/>
      </w:r>
      <w:bookmarkEnd w:id="134"/>
      <w:r>
        <w:t xml:space="preserve"> Ondas Cerebrales.</w:t>
      </w:r>
      <w:bookmarkEnd w:id="13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132"/>
      </w:tblGrid>
      <w:tr w:rsidR="00182A02" w:rsidRPr="000B4004" w:rsidTr="00D20F89">
        <w:tc>
          <w:tcPr>
            <w:tcW w:w="1696" w:type="dxa"/>
            <w:tcBorders>
              <w:top w:val="single" w:sz="4" w:space="0" w:color="auto"/>
              <w:bottom w:val="single" w:sz="4" w:space="0" w:color="auto"/>
            </w:tcBorders>
          </w:tcPr>
          <w:p w:rsidR="00182A02" w:rsidRPr="001E7B30" w:rsidRDefault="00182A02" w:rsidP="00D20F89">
            <w:pPr>
              <w:pStyle w:val="Sinespaciado"/>
              <w:rPr>
                <w:b/>
                <w:i/>
              </w:rPr>
            </w:pPr>
            <w:r w:rsidRPr="001E7B30">
              <w:rPr>
                <w:b/>
                <w:i/>
              </w:rPr>
              <w:t>Onda Cerebral</w:t>
            </w:r>
          </w:p>
        </w:tc>
        <w:tc>
          <w:tcPr>
            <w:tcW w:w="7132" w:type="dxa"/>
            <w:tcBorders>
              <w:top w:val="single" w:sz="4" w:space="0" w:color="auto"/>
              <w:bottom w:val="single" w:sz="4" w:space="0" w:color="auto"/>
            </w:tcBorders>
          </w:tcPr>
          <w:p w:rsidR="00182A02" w:rsidRPr="001E7B30" w:rsidRDefault="00182A02" w:rsidP="00D20F89">
            <w:pPr>
              <w:pStyle w:val="Sinespaciado"/>
              <w:rPr>
                <w:b/>
                <w:i/>
              </w:rPr>
            </w:pPr>
            <w:r w:rsidRPr="001E7B30">
              <w:rPr>
                <w:b/>
                <w:i/>
              </w:rPr>
              <w:t xml:space="preserve">Frecuencia </w:t>
            </w:r>
          </w:p>
        </w:tc>
      </w:tr>
      <w:tr w:rsidR="00182A02" w:rsidTr="00D20F89">
        <w:tc>
          <w:tcPr>
            <w:tcW w:w="1696" w:type="dxa"/>
            <w:tcBorders>
              <w:top w:val="single" w:sz="4" w:space="0" w:color="auto"/>
            </w:tcBorders>
          </w:tcPr>
          <w:p w:rsidR="00182A02" w:rsidRDefault="00182A02" w:rsidP="00D20F89">
            <w:pPr>
              <w:pStyle w:val="Sinespaciado"/>
            </w:pPr>
            <w:r>
              <w:t>Theta</w:t>
            </w:r>
          </w:p>
        </w:tc>
        <w:tc>
          <w:tcPr>
            <w:tcW w:w="7132" w:type="dxa"/>
            <w:tcBorders>
              <w:top w:val="single" w:sz="4" w:space="0" w:color="auto"/>
            </w:tcBorders>
          </w:tcPr>
          <w:p w:rsidR="00182A02" w:rsidRDefault="00182A02" w:rsidP="00D20F89">
            <w:pPr>
              <w:pStyle w:val="Sinespaciado"/>
            </w:pPr>
            <w:r>
              <w:t>4 – 8 Hz.</w:t>
            </w:r>
          </w:p>
        </w:tc>
      </w:tr>
      <w:tr w:rsidR="00182A02" w:rsidTr="00D20F89">
        <w:tc>
          <w:tcPr>
            <w:tcW w:w="1696" w:type="dxa"/>
          </w:tcPr>
          <w:p w:rsidR="00182A02" w:rsidRDefault="00182A02" w:rsidP="00D20F89">
            <w:pPr>
              <w:pStyle w:val="Sinespaciado"/>
            </w:pPr>
            <w:r>
              <w:t>Alpha</w:t>
            </w:r>
          </w:p>
        </w:tc>
        <w:tc>
          <w:tcPr>
            <w:tcW w:w="7132" w:type="dxa"/>
          </w:tcPr>
          <w:p w:rsidR="00182A02" w:rsidRDefault="00182A02" w:rsidP="00D20F89">
            <w:pPr>
              <w:pStyle w:val="Sinespaciado"/>
            </w:pPr>
            <w:r>
              <w:t>8 – 12 Hz.</w:t>
            </w:r>
          </w:p>
        </w:tc>
      </w:tr>
      <w:tr w:rsidR="00182A02" w:rsidTr="00D20F89">
        <w:tc>
          <w:tcPr>
            <w:tcW w:w="1696" w:type="dxa"/>
          </w:tcPr>
          <w:p w:rsidR="00182A02" w:rsidRDefault="00182A02" w:rsidP="00D20F89">
            <w:pPr>
              <w:pStyle w:val="Sinespaciado"/>
            </w:pPr>
            <w:r>
              <w:t>Beta Baja</w:t>
            </w:r>
          </w:p>
        </w:tc>
        <w:tc>
          <w:tcPr>
            <w:tcW w:w="7132" w:type="dxa"/>
          </w:tcPr>
          <w:p w:rsidR="00182A02" w:rsidRDefault="00182A02" w:rsidP="00D20F89">
            <w:pPr>
              <w:pStyle w:val="Sinespaciado"/>
            </w:pPr>
            <w:r>
              <w:t>12 – 16 Hz.</w:t>
            </w:r>
          </w:p>
        </w:tc>
      </w:tr>
      <w:tr w:rsidR="00182A02" w:rsidTr="00D20F89">
        <w:tc>
          <w:tcPr>
            <w:tcW w:w="1696" w:type="dxa"/>
          </w:tcPr>
          <w:p w:rsidR="00182A02" w:rsidRDefault="00182A02" w:rsidP="00D20F89">
            <w:pPr>
              <w:pStyle w:val="Sinespaciado"/>
            </w:pPr>
            <w:r>
              <w:t>Beta Alta</w:t>
            </w:r>
          </w:p>
        </w:tc>
        <w:tc>
          <w:tcPr>
            <w:tcW w:w="7132" w:type="dxa"/>
          </w:tcPr>
          <w:p w:rsidR="00182A02" w:rsidRDefault="00182A02" w:rsidP="00D20F89">
            <w:pPr>
              <w:pStyle w:val="Sinespaciado"/>
            </w:pPr>
            <w:r>
              <w:t>16 – 25 Hz.</w:t>
            </w:r>
          </w:p>
        </w:tc>
      </w:tr>
      <w:tr w:rsidR="00182A02" w:rsidTr="00D20F89">
        <w:tc>
          <w:tcPr>
            <w:tcW w:w="1696" w:type="dxa"/>
            <w:tcBorders>
              <w:bottom w:val="single" w:sz="4" w:space="0" w:color="auto"/>
            </w:tcBorders>
          </w:tcPr>
          <w:p w:rsidR="00182A02" w:rsidRDefault="00182A02" w:rsidP="00D20F89">
            <w:pPr>
              <w:pStyle w:val="Sinespaciado"/>
            </w:pPr>
            <w:r>
              <w:t>Gamma</w:t>
            </w:r>
          </w:p>
        </w:tc>
        <w:tc>
          <w:tcPr>
            <w:tcW w:w="7132" w:type="dxa"/>
            <w:tcBorders>
              <w:bottom w:val="single" w:sz="4" w:space="0" w:color="auto"/>
            </w:tcBorders>
          </w:tcPr>
          <w:p w:rsidR="00182A02" w:rsidRDefault="00182A02" w:rsidP="00D20F89">
            <w:pPr>
              <w:pStyle w:val="Sinespaciado"/>
            </w:pPr>
            <w:r>
              <w:t>25 – 45 Hz.</w:t>
            </w:r>
          </w:p>
        </w:tc>
      </w:tr>
    </w:tbl>
    <w:p w:rsidR="00182A02" w:rsidRPr="00182A02" w:rsidRDefault="00182A02" w:rsidP="00182A02"/>
    <w:p w:rsidR="00B6319B" w:rsidRDefault="009D5916" w:rsidP="00182A02">
      <w:r>
        <w:t xml:space="preserve">El procesamiento de la señal se realiza mediante la API obtenida en </w:t>
      </w:r>
      <w:r>
        <w:fldChar w:fldCharType="begin" w:fldLock="1"/>
      </w:r>
      <w:r w:rsidR="003C0D9A">
        <w:instrText>ADDIN CSL_CITATION { "citationItems" : [ { "id" : "ITEM-1", "itemData" : { "id" : "ITEM-1", "issued" : { "date-parts" : [ [ "0" ] ] }, "title" : "EMOTIV SDK and Apps for Developers and proprietary research", "type" : "webpage" }, "uris" : [ "http://www.mendeley.com/documents/?uuid=5b351522-2cbd-45f0-8ba5-d17431f37eb2" ] } ], "mendeley" : { "formattedCitation" : "[29]", "plainTextFormattedCitation" : "[29]", "previouslyFormattedCitation" : "[29]" }, "properties" : {  }, "schema" : "https://github.com/citation-style-language/schema/raw/master/csl-citation.json" }</w:instrText>
      </w:r>
      <w:r>
        <w:fldChar w:fldCharType="separate"/>
      </w:r>
      <w:r w:rsidR="003C0D9A" w:rsidRPr="003C0D9A">
        <w:rPr>
          <w:noProof/>
        </w:rPr>
        <w:t>[29]</w:t>
      </w:r>
      <w:r>
        <w:fldChar w:fldCharType="end"/>
      </w:r>
      <w:r>
        <w:t xml:space="preserve"> la cual trabaja con 5 ondas cerebrales las cuales se describe en la </w:t>
      </w:r>
      <w:r>
        <w:fldChar w:fldCharType="begin"/>
      </w:r>
      <w:r>
        <w:instrText xml:space="preserve"> REF _Ref484366571 \h </w:instrText>
      </w:r>
      <w:r>
        <w:fldChar w:fldCharType="separate"/>
      </w:r>
      <w:r w:rsidR="00277F5B">
        <w:t xml:space="preserve">Tabla </w:t>
      </w:r>
      <w:r w:rsidR="00277F5B">
        <w:rPr>
          <w:noProof/>
        </w:rPr>
        <w:t>4</w:t>
      </w:r>
      <w:r w:rsidR="00277F5B">
        <w:t>.</w:t>
      </w:r>
      <w:r w:rsidR="00277F5B">
        <w:rPr>
          <w:noProof/>
        </w:rPr>
        <w:t>1</w:t>
      </w:r>
      <w:r>
        <w:fldChar w:fldCharType="end"/>
      </w:r>
      <w:r>
        <w:t xml:space="preserve">. </w:t>
      </w:r>
      <w:r w:rsidR="00096BD7">
        <w:t xml:space="preserve">Para el procesamiento </w:t>
      </w:r>
    </w:p>
    <w:p w:rsidR="007B61E1" w:rsidRDefault="00096BD7" w:rsidP="00182A02">
      <w:r>
        <w:t xml:space="preserve">de la señal se utiliza la función </w:t>
      </w:r>
      <w:proofErr w:type="spellStart"/>
      <w:r w:rsidRPr="00096BD7">
        <w:t>libEDK.IEE_GetAverageBandPowers</w:t>
      </w:r>
      <w:proofErr w:type="spellEnd"/>
      <w:r>
        <w:t xml:space="preserve"> disponible en </w:t>
      </w:r>
      <w:r>
        <w:fldChar w:fldCharType="begin" w:fldLock="1"/>
      </w:r>
      <w:r w:rsidR="003C0D9A">
        <w:instrText>ADDIN CSL_CITATION { "citationItems" : [ { "id" : "ITEM-1", "itemData" : { "author" : [ { "dropping-particle" : "", "family" : "Emotiv/community-sdk", "given" : "", "non-dropping-particle" : "", "parse-names" : false, "suffix" : "" } ], "id" : "ITEM-1", "issued" : { "date-parts" : [ [ "0" ] ] }, "title" : "No Title", "type" : "webpage" }, "uris" : [ "http://www.mendeley.com/documents/?uuid=e99cf2db-9b01-47ad-8a17-c6ae287e511b", "http://www.mendeley.com/documents/?uuid=14722893-a0ac-47ab-96a0-4f9c93d08f57" ] } ], "mendeley" : { "formattedCitation" : "[30]", "plainTextFormattedCitation" : "[30]", "previouslyFormattedCitation" : "[30]" }, "properties" : {  }, "schema" : "https://github.com/citation-style-language/schema/raw/master/csl-citation.json" }</w:instrText>
      </w:r>
      <w:r>
        <w:fldChar w:fldCharType="separate"/>
      </w:r>
      <w:r w:rsidR="003C0D9A" w:rsidRPr="003C0D9A">
        <w:rPr>
          <w:noProof/>
        </w:rPr>
        <w:t>[30]</w:t>
      </w:r>
      <w:r>
        <w:fldChar w:fldCharType="end"/>
      </w:r>
      <w:r>
        <w:t xml:space="preserve"> la cual tiene como parámetros de entrada el Id del dispositivo </w:t>
      </w:r>
      <w:proofErr w:type="spellStart"/>
      <w:r>
        <w:t>Emotiv</w:t>
      </w:r>
      <w:proofErr w:type="spellEnd"/>
      <w:r>
        <w:t xml:space="preserve"> EPOC, el número de electrodo según el sistema 10/20 y las ondas cerebrales theta, </w:t>
      </w:r>
      <w:proofErr w:type="spellStart"/>
      <w:r>
        <w:t>alpha</w:t>
      </w:r>
      <w:proofErr w:type="spellEnd"/>
      <w:r>
        <w:t xml:space="preserve">, beta baja, beta alta y gamma. En la </w:t>
      </w:r>
      <w:r w:rsidR="004D28C2">
        <w:fldChar w:fldCharType="begin"/>
      </w:r>
      <w:r w:rsidR="004D28C2">
        <w:instrText xml:space="preserve"> REF _Ref484371980 \h </w:instrText>
      </w:r>
      <w:r w:rsidR="004D28C2">
        <w:fldChar w:fldCharType="separate"/>
      </w:r>
      <w:r w:rsidR="00277F5B">
        <w:t xml:space="preserve">Figura </w:t>
      </w:r>
      <w:r w:rsidR="00277F5B">
        <w:rPr>
          <w:noProof/>
        </w:rPr>
        <w:t>4</w:t>
      </w:r>
      <w:r w:rsidR="00277F5B">
        <w:t>.</w:t>
      </w:r>
      <w:r w:rsidR="00277F5B">
        <w:rPr>
          <w:noProof/>
        </w:rPr>
        <w:t>4</w:t>
      </w:r>
      <w:r w:rsidR="004D28C2">
        <w:fldChar w:fldCharType="end"/>
      </w:r>
      <w:r w:rsidR="004D28C2">
        <w:t xml:space="preserve"> </w:t>
      </w:r>
      <w:r>
        <w:t xml:space="preserve">se muestra un ejemplo de </w:t>
      </w:r>
      <w:r w:rsidR="004D28C2">
        <w:t>cómo</w:t>
      </w:r>
      <w:r>
        <w:t xml:space="preserve"> se present</w:t>
      </w:r>
      <w:r w:rsidR="00606145">
        <w:t>a la señal en el dominio de la frecuencia.</w:t>
      </w:r>
    </w:p>
    <w:p w:rsidR="00166481" w:rsidRDefault="00166481" w:rsidP="007B61E1">
      <w:pPr>
        <w:keepNext/>
      </w:pPr>
    </w:p>
    <w:p w:rsidR="00096BD7" w:rsidRDefault="00096BD7" w:rsidP="004D28C2">
      <w:pPr>
        <w:keepNext/>
        <w:jc w:val="center"/>
      </w:pPr>
      <w:r>
        <w:rPr>
          <w:noProof/>
          <w:lang w:eastAsia="es-MX"/>
        </w:rPr>
        <w:drawing>
          <wp:inline distT="0" distB="0" distL="0" distR="0" wp14:anchorId="11DB8ABA" wp14:editId="2E65C635">
            <wp:extent cx="5184960" cy="3267986"/>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cesamiento.png"/>
                    <pic:cNvPicPr/>
                  </pic:nvPicPr>
                  <pic:blipFill>
                    <a:blip r:embed="rId39">
                      <a:extLst>
                        <a:ext uri="{28A0092B-C50C-407E-A947-70E740481C1C}">
                          <a14:useLocalDpi xmlns:a14="http://schemas.microsoft.com/office/drawing/2010/main" val="0"/>
                        </a:ext>
                      </a:extLst>
                    </a:blip>
                    <a:stretch>
                      <a:fillRect/>
                    </a:stretch>
                  </pic:blipFill>
                  <pic:spPr>
                    <a:xfrm>
                      <a:off x="0" y="0"/>
                      <a:ext cx="5212771" cy="3285514"/>
                    </a:xfrm>
                    <a:prstGeom prst="rect">
                      <a:avLst/>
                    </a:prstGeom>
                  </pic:spPr>
                </pic:pic>
              </a:graphicData>
            </a:graphic>
          </wp:inline>
        </w:drawing>
      </w:r>
    </w:p>
    <w:p w:rsidR="00096BD7" w:rsidRDefault="00096BD7" w:rsidP="004D28C2">
      <w:pPr>
        <w:pStyle w:val="Descripcin"/>
        <w:jc w:val="center"/>
      </w:pPr>
      <w:bookmarkStart w:id="136" w:name="_Ref484371980"/>
      <w:bookmarkStart w:id="137" w:name="_Toc486415525"/>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4</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4</w:t>
      </w:r>
      <w:r w:rsidR="00F07634">
        <w:rPr>
          <w:noProof/>
        </w:rPr>
        <w:fldChar w:fldCharType="end"/>
      </w:r>
      <w:bookmarkEnd w:id="136"/>
      <w:r>
        <w:t xml:space="preserve"> Procesamiento de la señal EEG.</w:t>
      </w:r>
      <w:bookmarkEnd w:id="137"/>
    </w:p>
    <w:p w:rsidR="00EB1329" w:rsidRDefault="00EB1329" w:rsidP="00EB1329">
      <w:pPr>
        <w:pStyle w:val="Ttulo2"/>
      </w:pPr>
      <w:bookmarkStart w:id="138" w:name="_Toc486415614"/>
      <w:r>
        <w:t>Clasificación</w:t>
      </w:r>
      <w:bookmarkEnd w:id="138"/>
    </w:p>
    <w:p w:rsidR="0007332D" w:rsidRDefault="0007332D" w:rsidP="0007332D">
      <w:r>
        <w:t>En esta fase se lleva a cabo la clasificación de las señales, a partir de dos procesos: Entrenamiento y clasificación, los cuales se describen a continuación.</w:t>
      </w:r>
    </w:p>
    <w:p w:rsidR="00D00313" w:rsidRDefault="00EB1329" w:rsidP="00EB1329">
      <w:pPr>
        <w:pStyle w:val="Ttulo3"/>
      </w:pPr>
      <w:bookmarkStart w:id="139" w:name="_Toc486415615"/>
      <w:r>
        <w:t>Entrenamiento</w:t>
      </w:r>
      <w:bookmarkEnd w:id="139"/>
    </w:p>
    <w:p w:rsidR="00E8379F" w:rsidRDefault="000A48A3" w:rsidP="002247A7">
      <w:r>
        <w:t xml:space="preserve">En la fase de entrenamiento se etiquetan patrones de comportamiento cerebral basados en las 5 ondas cerebrales (Theta, Alpha, Beta Baja, Beta Alta y Gamma), dada ciertas actividades que propicien los estados mentales de concentración y felicidad en diferentes sujetos de prueba. </w:t>
      </w:r>
      <w:r w:rsidR="00D215E4">
        <w:t xml:space="preserve">En la </w:t>
      </w:r>
      <w:r w:rsidR="00D215E4">
        <w:fldChar w:fldCharType="begin"/>
      </w:r>
      <w:r w:rsidR="00D215E4">
        <w:instrText xml:space="preserve"> REF _Ref484362847 \h </w:instrText>
      </w:r>
      <w:r w:rsidR="00D215E4">
        <w:fldChar w:fldCharType="separate"/>
      </w:r>
      <w:r w:rsidR="00277F5B">
        <w:t xml:space="preserve">Figura </w:t>
      </w:r>
      <w:r w:rsidR="00277F5B">
        <w:rPr>
          <w:noProof/>
        </w:rPr>
        <w:t>4</w:t>
      </w:r>
      <w:r w:rsidR="00277F5B">
        <w:t>.</w:t>
      </w:r>
      <w:r w:rsidR="00277F5B">
        <w:rPr>
          <w:noProof/>
        </w:rPr>
        <w:t>5</w:t>
      </w:r>
      <w:r w:rsidR="00D215E4">
        <w:fldChar w:fldCharType="end"/>
      </w:r>
      <w:r w:rsidR="00D215E4">
        <w:t xml:space="preserve"> se observa el proceso para generar el </w:t>
      </w:r>
      <w:proofErr w:type="spellStart"/>
      <w:r w:rsidR="00D215E4">
        <w:t>dataset</w:t>
      </w:r>
      <w:proofErr w:type="spellEnd"/>
      <w:r w:rsidR="00D215E4">
        <w:t xml:space="preserve"> de entrenamiento de señales EEG.</w:t>
      </w:r>
      <w:r w:rsidR="00E8379F">
        <w:t xml:space="preserve"> </w:t>
      </w:r>
    </w:p>
    <w:p w:rsidR="001C15D5" w:rsidRDefault="001C15D5" w:rsidP="001C15D5">
      <w:pPr>
        <w:keepNext/>
        <w:jc w:val="center"/>
      </w:pPr>
      <w:r>
        <w:rPr>
          <w:noProof/>
          <w:lang w:eastAsia="es-MX"/>
        </w:rPr>
        <w:drawing>
          <wp:inline distT="0" distB="0" distL="0" distR="0" wp14:anchorId="1171A16B" wp14:editId="4F4A4842">
            <wp:extent cx="5343896" cy="1947577"/>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set.png"/>
                    <pic:cNvPicPr/>
                  </pic:nvPicPr>
                  <pic:blipFill>
                    <a:blip r:embed="rId40">
                      <a:extLst>
                        <a:ext uri="{28A0092B-C50C-407E-A947-70E740481C1C}">
                          <a14:useLocalDpi xmlns:a14="http://schemas.microsoft.com/office/drawing/2010/main" val="0"/>
                        </a:ext>
                      </a:extLst>
                    </a:blip>
                    <a:stretch>
                      <a:fillRect/>
                    </a:stretch>
                  </pic:blipFill>
                  <pic:spPr>
                    <a:xfrm>
                      <a:off x="0" y="0"/>
                      <a:ext cx="5354067" cy="1951284"/>
                    </a:xfrm>
                    <a:prstGeom prst="rect">
                      <a:avLst/>
                    </a:prstGeom>
                  </pic:spPr>
                </pic:pic>
              </a:graphicData>
            </a:graphic>
          </wp:inline>
        </w:drawing>
      </w:r>
    </w:p>
    <w:p w:rsidR="001C15D5" w:rsidRPr="002247A7" w:rsidRDefault="001C15D5" w:rsidP="001C15D5">
      <w:pPr>
        <w:pStyle w:val="Descripcin"/>
        <w:jc w:val="center"/>
      </w:pPr>
      <w:bookmarkStart w:id="140" w:name="_Ref484362847"/>
      <w:bookmarkStart w:id="141" w:name="_Toc486415526"/>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4</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5</w:t>
      </w:r>
      <w:r w:rsidR="00F07634">
        <w:rPr>
          <w:noProof/>
        </w:rPr>
        <w:fldChar w:fldCharType="end"/>
      </w:r>
      <w:bookmarkEnd w:id="140"/>
      <w:r>
        <w:t xml:space="preserve"> Etiquetado de las señales EEG.</w:t>
      </w:r>
      <w:bookmarkEnd w:id="141"/>
    </w:p>
    <w:p w:rsidR="001C15D5" w:rsidRDefault="001C15D5" w:rsidP="002247A7"/>
    <w:p w:rsidR="002247A7" w:rsidRPr="000A48A3" w:rsidRDefault="002247A7" w:rsidP="002247A7">
      <w:r>
        <w:t xml:space="preserve">Las señales de entrenamiento son almacenadas en un </w:t>
      </w:r>
      <w:proofErr w:type="spellStart"/>
      <w:r>
        <w:t>dataset</w:t>
      </w:r>
      <w:proofErr w:type="spellEnd"/>
      <w:r>
        <w:t>, que es un archivo con extensión CSV</w:t>
      </w:r>
      <w:r w:rsidR="00653817">
        <w:t xml:space="preserve"> (</w:t>
      </w:r>
      <w:r w:rsidR="00653817" w:rsidRPr="00653817">
        <w:t xml:space="preserve">del inglés </w:t>
      </w:r>
      <w:proofErr w:type="spellStart"/>
      <w:r w:rsidR="00653817" w:rsidRPr="00653817">
        <w:t>comma-separated</w:t>
      </w:r>
      <w:proofErr w:type="spellEnd"/>
      <w:r w:rsidR="00653817" w:rsidRPr="00653817">
        <w:t xml:space="preserve"> </w:t>
      </w:r>
      <w:proofErr w:type="spellStart"/>
      <w:r w:rsidR="00653817" w:rsidRPr="00653817">
        <w:t>values</w:t>
      </w:r>
      <w:proofErr w:type="spellEnd"/>
      <w:r w:rsidR="00653817">
        <w:t>)</w:t>
      </w:r>
      <w:r>
        <w:t>.</w:t>
      </w:r>
    </w:p>
    <w:p w:rsidR="002247A7" w:rsidRDefault="002247A7" w:rsidP="002247A7">
      <w:r>
        <w:t xml:space="preserve">En este </w:t>
      </w:r>
      <w:proofErr w:type="spellStart"/>
      <w:r>
        <w:t>dataset</w:t>
      </w:r>
      <w:proofErr w:type="spellEnd"/>
      <w:r>
        <w:t xml:space="preserve"> se etiquetan las señales EEG para indicar s</w:t>
      </w:r>
      <w:r w:rsidR="00420597">
        <w:t xml:space="preserve">i corresponden a un estado de </w:t>
      </w:r>
      <w:r>
        <w:t>concentración o felicidad. En las Figuras 4.</w:t>
      </w:r>
      <w:r w:rsidR="001C15D5">
        <w:t>5</w:t>
      </w:r>
      <w:r>
        <w:t xml:space="preserve"> y 4.</w:t>
      </w:r>
      <w:r w:rsidR="001C15D5">
        <w:t>6</w:t>
      </w:r>
      <w:r>
        <w:t xml:space="preserve"> se muestra </w:t>
      </w:r>
      <w:proofErr w:type="spellStart"/>
      <w:r>
        <w:t>como</w:t>
      </w:r>
      <w:proofErr w:type="spellEnd"/>
      <w:r>
        <w:t xml:space="preserve"> se realiza el etiquetado de señales EEG.</w:t>
      </w:r>
    </w:p>
    <w:p w:rsidR="00420597" w:rsidRDefault="00420597" w:rsidP="00420597">
      <w:pPr>
        <w:keepNext/>
        <w:jc w:val="center"/>
      </w:pPr>
      <w:r>
        <w:rPr>
          <w:noProof/>
          <w:lang w:eastAsia="es-MX"/>
        </w:rPr>
        <w:drawing>
          <wp:inline distT="0" distB="0" distL="0" distR="0" wp14:anchorId="6FC2E344" wp14:editId="229598FF">
            <wp:extent cx="5367646" cy="2002391"/>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set Concentración.png"/>
                    <pic:cNvPicPr/>
                  </pic:nvPicPr>
                  <pic:blipFill>
                    <a:blip r:embed="rId41">
                      <a:extLst>
                        <a:ext uri="{28A0092B-C50C-407E-A947-70E740481C1C}">
                          <a14:useLocalDpi xmlns:a14="http://schemas.microsoft.com/office/drawing/2010/main" val="0"/>
                        </a:ext>
                      </a:extLst>
                    </a:blip>
                    <a:stretch>
                      <a:fillRect/>
                    </a:stretch>
                  </pic:blipFill>
                  <pic:spPr>
                    <a:xfrm>
                      <a:off x="0" y="0"/>
                      <a:ext cx="5373882" cy="2004717"/>
                    </a:xfrm>
                    <a:prstGeom prst="rect">
                      <a:avLst/>
                    </a:prstGeom>
                  </pic:spPr>
                </pic:pic>
              </a:graphicData>
            </a:graphic>
          </wp:inline>
        </w:drawing>
      </w:r>
    </w:p>
    <w:p w:rsidR="002247A7" w:rsidRDefault="00420597" w:rsidP="00420597">
      <w:pPr>
        <w:pStyle w:val="Descripcin"/>
        <w:jc w:val="center"/>
      </w:pPr>
      <w:bookmarkStart w:id="142" w:name="_Toc486415527"/>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4</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6</w:t>
      </w:r>
      <w:r w:rsidR="00F07634">
        <w:rPr>
          <w:noProof/>
        </w:rPr>
        <w:fldChar w:fldCharType="end"/>
      </w:r>
      <w:r>
        <w:t xml:space="preserve"> Etiquetando las señales EEG de Concentración.</w:t>
      </w:r>
      <w:bookmarkEnd w:id="142"/>
    </w:p>
    <w:p w:rsidR="00420597" w:rsidRDefault="00420597" w:rsidP="00420597">
      <w:pPr>
        <w:keepNext/>
        <w:jc w:val="center"/>
      </w:pPr>
      <w:r>
        <w:rPr>
          <w:noProof/>
          <w:lang w:eastAsia="es-MX"/>
        </w:rPr>
        <w:drawing>
          <wp:inline distT="0" distB="0" distL="0" distR="0" wp14:anchorId="601B3AB0" wp14:editId="0FA759CB">
            <wp:extent cx="5318943" cy="199505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set Felicidad.png"/>
                    <pic:cNvPicPr/>
                  </pic:nvPicPr>
                  <pic:blipFill>
                    <a:blip r:embed="rId42">
                      <a:extLst>
                        <a:ext uri="{28A0092B-C50C-407E-A947-70E740481C1C}">
                          <a14:useLocalDpi xmlns:a14="http://schemas.microsoft.com/office/drawing/2010/main" val="0"/>
                        </a:ext>
                      </a:extLst>
                    </a:blip>
                    <a:stretch>
                      <a:fillRect/>
                    </a:stretch>
                  </pic:blipFill>
                  <pic:spPr>
                    <a:xfrm>
                      <a:off x="0" y="0"/>
                      <a:ext cx="5318943" cy="1995055"/>
                    </a:xfrm>
                    <a:prstGeom prst="rect">
                      <a:avLst/>
                    </a:prstGeom>
                  </pic:spPr>
                </pic:pic>
              </a:graphicData>
            </a:graphic>
          </wp:inline>
        </w:drawing>
      </w:r>
    </w:p>
    <w:p w:rsidR="00653817" w:rsidRPr="00653817" w:rsidRDefault="00420597" w:rsidP="00653817">
      <w:pPr>
        <w:pStyle w:val="Descripcin"/>
        <w:jc w:val="center"/>
      </w:pPr>
      <w:bookmarkStart w:id="143" w:name="_Toc486415528"/>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4</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7</w:t>
      </w:r>
      <w:r w:rsidR="00F07634">
        <w:rPr>
          <w:noProof/>
        </w:rPr>
        <w:fldChar w:fldCharType="end"/>
      </w:r>
      <w:r>
        <w:t xml:space="preserve"> Etiquetando las señales EEG de Felicidad.</w:t>
      </w:r>
      <w:bookmarkEnd w:id="143"/>
    </w:p>
    <w:p w:rsidR="00B6319B" w:rsidRDefault="00B6319B" w:rsidP="00B6319B"/>
    <w:p w:rsidR="00EB1329" w:rsidRDefault="00EB1329" w:rsidP="00EB1329">
      <w:pPr>
        <w:pStyle w:val="Ttulo3"/>
      </w:pPr>
      <w:bookmarkStart w:id="144" w:name="_Toc486415616"/>
      <w:r>
        <w:t>Clasificación</w:t>
      </w:r>
      <w:bookmarkEnd w:id="144"/>
    </w:p>
    <w:p w:rsidR="00EB1329" w:rsidRDefault="00F8135A" w:rsidP="00C23C99">
      <w:r>
        <w:t xml:space="preserve">Para la clasificación se lleva a cabo utilizando las librerías proporcionadas por </w:t>
      </w:r>
      <w:proofErr w:type="spellStart"/>
      <w:r>
        <w:t>scikit-learn</w:t>
      </w:r>
      <w:proofErr w:type="spellEnd"/>
      <w:r>
        <w:t xml:space="preserve"> </w:t>
      </w:r>
      <w:r>
        <w:fldChar w:fldCharType="begin" w:fldLock="1"/>
      </w:r>
      <w:r w:rsidR="003C0D9A">
        <w:instrText>ADDIN CSL_CITATION { "citationItems" : [ { "id" : "ITEM-1", "itemData" : { "author" : [ { "dropping-particle" : "", "family" : "INRIA", "given" : "", "non-dropping-particle" : "", "parse-names" : false, "suffix" : "" } ], "id" : "ITEM-1", "issued" : { "date-parts" : [ [ "2016" ] ] }, "title" : "sckkit-learn", "type" : "webpage" }, "uris" : [ "http://www.mendeley.com/documents/?uuid=02e077c1-2ee4-4f54-85c8-a0e6d02a0004" ] } ], "mendeley" : { "formattedCitation" : "[31]", "plainTextFormattedCitation" : "[31]", "previouslyFormattedCitation" : "[31]" }, "properties" : {  }, "schema" : "https://github.com/citation-style-language/schema/raw/master/csl-citation.json" }</w:instrText>
      </w:r>
      <w:r>
        <w:fldChar w:fldCharType="separate"/>
      </w:r>
      <w:r w:rsidR="003C0D9A" w:rsidRPr="003C0D9A">
        <w:rPr>
          <w:noProof/>
        </w:rPr>
        <w:t>[31]</w:t>
      </w:r>
      <w:r>
        <w:fldChar w:fldCharType="end"/>
      </w:r>
      <w:r>
        <w:t xml:space="preserve"> utilizando los algoritmos Máquina de Vector Soporte (SVM </w:t>
      </w:r>
      <w:r w:rsidR="005D64C5">
        <w:t>por sus siglas en inglés</w:t>
      </w:r>
      <w:r>
        <w:t xml:space="preserve">) y </w:t>
      </w:r>
      <w:proofErr w:type="spellStart"/>
      <w:r>
        <w:t>Naive</w:t>
      </w:r>
      <w:proofErr w:type="spellEnd"/>
      <w:r>
        <w:t xml:space="preserve"> Bayes. Para realizar esta tarea se requiere, como entrada las 5 ondas cerebrales y como salida serán los estados mentales concentración y felicidad según sea el caso, como se observa en la </w:t>
      </w:r>
      <w:r>
        <w:fldChar w:fldCharType="begin"/>
      </w:r>
      <w:r>
        <w:instrText xml:space="preserve"> REF _Ref484372602 \h </w:instrText>
      </w:r>
      <w:r>
        <w:fldChar w:fldCharType="separate"/>
      </w:r>
      <w:r w:rsidR="00277F5B">
        <w:t xml:space="preserve">Figura </w:t>
      </w:r>
      <w:r w:rsidR="00277F5B">
        <w:rPr>
          <w:noProof/>
        </w:rPr>
        <w:t>4</w:t>
      </w:r>
      <w:r w:rsidR="00277F5B">
        <w:t>.</w:t>
      </w:r>
      <w:r w:rsidR="00277F5B">
        <w:rPr>
          <w:noProof/>
        </w:rPr>
        <w:t>8</w:t>
      </w:r>
      <w:r>
        <w:fldChar w:fldCharType="end"/>
      </w:r>
      <w:r>
        <w:t xml:space="preserve">. </w:t>
      </w:r>
    </w:p>
    <w:p w:rsidR="00EB1329" w:rsidRPr="00EB1329" w:rsidRDefault="00EB1329" w:rsidP="00EB1329"/>
    <w:p w:rsidR="00151BB2" w:rsidRDefault="002D2AC9" w:rsidP="00151BB2">
      <w:pPr>
        <w:keepNext/>
        <w:jc w:val="center"/>
      </w:pPr>
      <w:r>
        <w:rPr>
          <w:noProof/>
          <w:lang w:eastAsia="es-MX"/>
        </w:rPr>
        <w:drawing>
          <wp:inline distT="0" distB="0" distL="0" distR="0" wp14:anchorId="222C6AC8" wp14:editId="1D0950AD">
            <wp:extent cx="5612130" cy="23793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ificación.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379345"/>
                    </a:xfrm>
                    <a:prstGeom prst="rect">
                      <a:avLst/>
                    </a:prstGeom>
                  </pic:spPr>
                </pic:pic>
              </a:graphicData>
            </a:graphic>
          </wp:inline>
        </w:drawing>
      </w:r>
    </w:p>
    <w:p w:rsidR="00D00313" w:rsidRDefault="00151BB2" w:rsidP="00151BB2">
      <w:pPr>
        <w:pStyle w:val="Descripcin"/>
        <w:jc w:val="center"/>
      </w:pPr>
      <w:bookmarkStart w:id="145" w:name="_Ref484372602"/>
      <w:bookmarkStart w:id="146" w:name="_Toc486415529"/>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4</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8</w:t>
      </w:r>
      <w:r w:rsidR="00F07634">
        <w:rPr>
          <w:noProof/>
        </w:rPr>
        <w:fldChar w:fldCharType="end"/>
      </w:r>
      <w:bookmarkEnd w:id="145"/>
      <w:r>
        <w:t xml:space="preserve"> Diagrama del módulo de clasificación.</w:t>
      </w:r>
      <w:bookmarkEnd w:id="146"/>
    </w:p>
    <w:p w:rsidR="00D00313" w:rsidRDefault="005D64C5" w:rsidP="00186D54">
      <w:r>
        <w:t xml:space="preserve">La salida se mostrará en a través de una matriz de led llamada </w:t>
      </w:r>
      <w:proofErr w:type="spellStart"/>
      <w:r>
        <w:t>SenseHat</w:t>
      </w:r>
      <w:proofErr w:type="spellEnd"/>
      <w:r>
        <w:t xml:space="preserve"> con unos iconos</w:t>
      </w:r>
      <w:r w:rsidR="00E8379F">
        <w:t xml:space="preserve"> para el estado metal de concentración y felicidad</w:t>
      </w:r>
      <w:r>
        <w:t xml:space="preserve"> tal como se muestra en las Figuras </w:t>
      </w:r>
      <w:r w:rsidR="008D348A">
        <w:t>4.9 y 4.10</w:t>
      </w:r>
      <w:r w:rsidR="00E8379F">
        <w:t>.</w:t>
      </w:r>
    </w:p>
    <w:p w:rsidR="00B05CC9" w:rsidRDefault="00B05CC9" w:rsidP="00B05CC9">
      <w:pPr>
        <w:keepNext/>
        <w:jc w:val="center"/>
      </w:pPr>
      <w:r>
        <w:rPr>
          <w:noProof/>
          <w:lang w:eastAsia="es-MX"/>
        </w:rPr>
        <w:drawing>
          <wp:inline distT="0" distB="0" distL="0" distR="0" wp14:anchorId="0968C468" wp14:editId="13438F2B">
            <wp:extent cx="2038350" cy="18321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eliz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44039" cy="1837276"/>
                    </a:xfrm>
                    <a:prstGeom prst="rect">
                      <a:avLst/>
                    </a:prstGeom>
                  </pic:spPr>
                </pic:pic>
              </a:graphicData>
            </a:graphic>
          </wp:inline>
        </w:drawing>
      </w:r>
    </w:p>
    <w:p w:rsidR="00B05CC9" w:rsidRDefault="00B05CC9" w:rsidP="00B05CC9">
      <w:pPr>
        <w:pStyle w:val="Descripcin"/>
        <w:jc w:val="center"/>
      </w:pPr>
      <w:bookmarkStart w:id="147" w:name="_Toc486415530"/>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4</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9</w:t>
      </w:r>
      <w:r w:rsidR="00F07634">
        <w:rPr>
          <w:noProof/>
        </w:rPr>
        <w:fldChar w:fldCharType="end"/>
      </w:r>
      <w:r>
        <w:t xml:space="preserve"> Resultado de clasificación para el estado mental concentración.</w:t>
      </w:r>
      <w:bookmarkEnd w:id="147"/>
    </w:p>
    <w:p w:rsidR="00B05CC9" w:rsidRDefault="00B05CC9" w:rsidP="00B05CC9">
      <w:pPr>
        <w:keepNext/>
        <w:jc w:val="center"/>
      </w:pPr>
      <w:r>
        <w:rPr>
          <w:noProof/>
          <w:lang w:eastAsia="es-MX"/>
        </w:rPr>
        <w:drawing>
          <wp:inline distT="0" distB="0" distL="0" distR="0" wp14:anchorId="21D81FBE" wp14:editId="7B467B8F">
            <wp:extent cx="2152650" cy="1827244"/>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eliz.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5099" cy="1829322"/>
                    </a:xfrm>
                    <a:prstGeom prst="rect">
                      <a:avLst/>
                    </a:prstGeom>
                  </pic:spPr>
                </pic:pic>
              </a:graphicData>
            </a:graphic>
          </wp:inline>
        </w:drawing>
      </w:r>
    </w:p>
    <w:p w:rsidR="00D00313" w:rsidRDefault="00B05CC9" w:rsidP="00B05CC9">
      <w:pPr>
        <w:pStyle w:val="Descripcin"/>
        <w:jc w:val="center"/>
      </w:pPr>
      <w:bookmarkStart w:id="148" w:name="_Toc486415531"/>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4</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10</w:t>
      </w:r>
      <w:r w:rsidR="00F07634">
        <w:rPr>
          <w:noProof/>
        </w:rPr>
        <w:fldChar w:fldCharType="end"/>
      </w:r>
      <w:r>
        <w:t xml:space="preserve"> Resultado de clasificación para el estado mental felicidad.</w:t>
      </w:r>
      <w:bookmarkEnd w:id="148"/>
    </w:p>
    <w:p w:rsidR="00D00313" w:rsidRDefault="001B3995" w:rsidP="00186D54">
      <w:r>
        <w:t xml:space="preserve">Por </w:t>
      </w:r>
      <w:r w:rsidR="008265D3">
        <w:t>último,</w:t>
      </w:r>
      <w:r>
        <w:t xml:space="preserve"> las variables de entorno se muestran una pantalla LCD la cual presenta la temperatura, ruido y nivel de iluminación, como se muestra en la </w:t>
      </w:r>
      <w:r w:rsidR="005F2C56">
        <w:fldChar w:fldCharType="begin"/>
      </w:r>
      <w:r w:rsidR="005F2C56">
        <w:instrText xml:space="preserve"> REF _Ref484375256 \h </w:instrText>
      </w:r>
      <w:r w:rsidR="005F2C56">
        <w:fldChar w:fldCharType="separate"/>
      </w:r>
      <w:r w:rsidR="00277F5B">
        <w:t xml:space="preserve">Figura </w:t>
      </w:r>
      <w:r w:rsidR="00277F5B">
        <w:rPr>
          <w:noProof/>
        </w:rPr>
        <w:t>4</w:t>
      </w:r>
      <w:r w:rsidR="00277F5B">
        <w:t>.</w:t>
      </w:r>
      <w:r w:rsidR="00277F5B">
        <w:rPr>
          <w:noProof/>
        </w:rPr>
        <w:t>11</w:t>
      </w:r>
      <w:r w:rsidR="005F2C56">
        <w:fldChar w:fldCharType="end"/>
      </w:r>
      <w:r w:rsidR="005F2C56">
        <w:t>.</w:t>
      </w:r>
    </w:p>
    <w:p w:rsidR="005F2C56" w:rsidRDefault="0017042A" w:rsidP="005F2C56">
      <w:pPr>
        <w:keepNext/>
        <w:jc w:val="center"/>
      </w:pPr>
      <w:r>
        <w:rPr>
          <w:noProof/>
          <w:lang w:eastAsia="es-MX"/>
        </w:rPr>
        <w:drawing>
          <wp:inline distT="0" distB="0" distL="0" distR="0" wp14:anchorId="59FF1E59" wp14:editId="2B3C30D9">
            <wp:extent cx="1221555" cy="3585210"/>
            <wp:effectExtent l="0" t="952"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CD.jpg"/>
                    <pic:cNvPicPr/>
                  </pic:nvPicPr>
                  <pic:blipFill rotWithShape="1">
                    <a:blip r:embed="rId46" cstate="print">
                      <a:extLst>
                        <a:ext uri="{28A0092B-C50C-407E-A947-70E740481C1C}">
                          <a14:useLocalDpi xmlns:a14="http://schemas.microsoft.com/office/drawing/2010/main" val="0"/>
                        </a:ext>
                      </a:extLst>
                    </a:blip>
                    <a:srcRect r="5974"/>
                    <a:stretch/>
                  </pic:blipFill>
                  <pic:spPr bwMode="auto">
                    <a:xfrm rot="16200000">
                      <a:off x="0" y="0"/>
                      <a:ext cx="1225807" cy="3597688"/>
                    </a:xfrm>
                    <a:prstGeom prst="rect">
                      <a:avLst/>
                    </a:prstGeom>
                    <a:ln>
                      <a:noFill/>
                    </a:ln>
                    <a:extLst>
                      <a:ext uri="{53640926-AAD7-44D8-BBD7-CCE9431645EC}">
                        <a14:shadowObscured xmlns:a14="http://schemas.microsoft.com/office/drawing/2010/main"/>
                      </a:ext>
                    </a:extLst>
                  </pic:spPr>
                </pic:pic>
              </a:graphicData>
            </a:graphic>
          </wp:inline>
        </w:drawing>
      </w:r>
    </w:p>
    <w:p w:rsidR="0017042A" w:rsidRDefault="005F2C56" w:rsidP="005F2C56">
      <w:pPr>
        <w:pStyle w:val="Descripcin"/>
        <w:jc w:val="center"/>
      </w:pPr>
      <w:bookmarkStart w:id="149" w:name="_Ref484375256"/>
      <w:bookmarkStart w:id="150" w:name="_Toc486415532"/>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4</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11</w:t>
      </w:r>
      <w:r w:rsidR="00F07634">
        <w:rPr>
          <w:noProof/>
        </w:rPr>
        <w:fldChar w:fldCharType="end"/>
      </w:r>
      <w:bookmarkEnd w:id="149"/>
      <w:r>
        <w:t xml:space="preserve"> Pantalla de LCD muestra las variables de entorno.</w:t>
      </w:r>
      <w:bookmarkEnd w:id="150"/>
    </w:p>
    <w:p w:rsidR="00D00313" w:rsidRDefault="00D00313" w:rsidP="00186D54"/>
    <w:p w:rsidR="00D00313" w:rsidRDefault="00D00313" w:rsidP="00186D54"/>
    <w:p w:rsidR="00D00313" w:rsidRDefault="008265D3" w:rsidP="00186D54">
      <w:r>
        <w:t>Aquí hay</w:t>
      </w:r>
      <w:r w:rsidR="00606136">
        <w:t xml:space="preserve"> que agregarle </w:t>
      </w:r>
      <w:r>
        <w:t>la salida</w:t>
      </w:r>
      <w:r w:rsidR="00606136">
        <w:t xml:space="preserve"> del servicio web</w:t>
      </w:r>
    </w:p>
    <w:p w:rsidR="00606136" w:rsidRDefault="00606136" w:rsidP="00186D54"/>
    <w:p w:rsidR="00606136" w:rsidRDefault="00606136" w:rsidP="00186D54"/>
    <w:p w:rsidR="00606136" w:rsidRDefault="00606136" w:rsidP="00186D54">
      <w:pPr>
        <w:sectPr w:rsidR="00606136" w:rsidSect="00EE52FB">
          <w:headerReference w:type="default" r:id="rId47"/>
          <w:headerReference w:type="first" r:id="rId48"/>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226233" w:rsidRDefault="00226233" w:rsidP="00F15A03"/>
    <w:p w:rsidR="00F15A03" w:rsidRDefault="00F15A03" w:rsidP="00F15A03"/>
    <w:p w:rsidR="00186D54" w:rsidRPr="00F15A03" w:rsidRDefault="00F15A03" w:rsidP="00F15A03">
      <w:pPr>
        <w:pStyle w:val="Ttulo1"/>
        <w:ind w:left="0" w:firstLine="0"/>
        <w:jc w:val="center"/>
        <w:rPr>
          <w:sz w:val="96"/>
        </w:rPr>
      </w:pPr>
      <w:r w:rsidRPr="00F15A03">
        <w:rPr>
          <w:sz w:val="96"/>
        </w:rPr>
        <w:br/>
      </w:r>
      <w:bookmarkStart w:id="151" w:name="_Toc486415617"/>
      <w:r w:rsidR="00186D54" w:rsidRPr="00F15A03">
        <w:rPr>
          <w:sz w:val="96"/>
        </w:rPr>
        <w:t>Diseño e Implementación</w:t>
      </w:r>
      <w:bookmarkEnd w:id="151"/>
    </w:p>
    <w:p w:rsidR="00F15A03" w:rsidRDefault="00F15A03">
      <w:pPr>
        <w:spacing w:after="160"/>
        <w:jc w:val="left"/>
      </w:pPr>
      <w:r>
        <w:br w:type="page"/>
      </w:r>
    </w:p>
    <w:p w:rsidR="00AE5384" w:rsidRDefault="00AE5384" w:rsidP="00AE5384">
      <w:r>
        <w:t xml:space="preserve">En este capítulo se describe la </w:t>
      </w:r>
      <w:r w:rsidRPr="00EB49AC">
        <w:t>etapa</w:t>
      </w:r>
      <w:r>
        <w:t xml:space="preserve"> de diseño e implementación de la herramienta que implementó la metodología para la caracterización </w:t>
      </w:r>
      <w:r w:rsidR="00F1082D">
        <w:t xml:space="preserve">y detección </w:t>
      </w:r>
      <w:r>
        <w:t>de estados mentales.</w:t>
      </w:r>
    </w:p>
    <w:p w:rsidR="00D26645" w:rsidRDefault="00C2126E" w:rsidP="00C2126E">
      <w:pPr>
        <w:pStyle w:val="Ttulo2"/>
      </w:pPr>
      <w:bookmarkStart w:id="152" w:name="_Toc486415618"/>
      <w:r>
        <w:t>Diseño del Sistema Embebido</w:t>
      </w:r>
      <w:bookmarkEnd w:id="152"/>
    </w:p>
    <w:p w:rsidR="00DB46E9" w:rsidRDefault="00C2126E" w:rsidP="00AE5384">
      <w:r>
        <w:t xml:space="preserve">Para el desarrollo de esta tesis desarrollo un sistema embebido para la adquisición de la señal bioeléctrica del cerebro </w:t>
      </w:r>
      <w:r w:rsidR="00DB46E9">
        <w:t xml:space="preserve">a través de una interfaz cerebro computadora </w:t>
      </w:r>
      <w:proofErr w:type="spellStart"/>
      <w:r w:rsidR="00DB46E9">
        <w:t>Emotiv</w:t>
      </w:r>
      <w:proofErr w:type="spellEnd"/>
      <w:r w:rsidR="00DB46E9">
        <w:t xml:space="preserve"> EPOC </w:t>
      </w:r>
    </w:p>
    <w:p w:rsidR="001A614A" w:rsidRDefault="00DB46E9" w:rsidP="00AE5384">
      <w:r>
        <w:t xml:space="preserve">Adquisición, procesamiento y clasificación de señales </w:t>
      </w:r>
      <w:proofErr w:type="spellStart"/>
      <w:r w:rsidR="001A614A">
        <w:t>electroencefalográficas</w:t>
      </w:r>
      <w:proofErr w:type="spellEnd"/>
      <w:r w:rsidR="001A614A">
        <w:t xml:space="preserve"> para detectar los estados mentales de concentración y felicidad</w:t>
      </w:r>
      <w:r w:rsidR="0089172A">
        <w:t>.</w:t>
      </w:r>
    </w:p>
    <w:p w:rsidR="001A614A" w:rsidRDefault="001A614A" w:rsidP="001A614A">
      <w:pPr>
        <w:pStyle w:val="Ttulo3"/>
      </w:pPr>
      <w:bookmarkStart w:id="153" w:name="_Toc486415619"/>
      <w:r>
        <w:t>Materiales</w:t>
      </w:r>
      <w:bookmarkEnd w:id="153"/>
      <w:r>
        <w:t xml:space="preserve"> </w:t>
      </w:r>
    </w:p>
    <w:p w:rsidR="001A614A" w:rsidRDefault="001A614A" w:rsidP="001A614A">
      <w:r>
        <w:t>Para la construcción de este sistema embebido se utilizaron los siguientes dispositivos que se detallan en la</w:t>
      </w:r>
      <w:r w:rsidR="00286EC3">
        <w:t xml:space="preserve"> siguiente</w:t>
      </w:r>
      <w:r>
        <w:t xml:space="preserve"> tabla</w:t>
      </w:r>
      <w:r w:rsidR="00286EC3">
        <w:t>.</w:t>
      </w:r>
    </w:p>
    <w:p w:rsidR="000C20DA" w:rsidRDefault="000C20DA" w:rsidP="000C20DA">
      <w:pPr>
        <w:pStyle w:val="Descripcin"/>
        <w:keepNext/>
      </w:pPr>
      <w:bookmarkStart w:id="154" w:name="_Ref484389232"/>
      <w:bookmarkStart w:id="155" w:name="_Ref484389227"/>
      <w:bookmarkStart w:id="156" w:name="_Toc486415493"/>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5</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1</w:t>
      </w:r>
      <w:r w:rsidR="00F07634">
        <w:rPr>
          <w:noProof/>
        </w:rPr>
        <w:fldChar w:fldCharType="end"/>
      </w:r>
      <w:bookmarkEnd w:id="154"/>
      <w:r>
        <w:t xml:space="preserve"> Lista</w:t>
      </w:r>
      <w:bookmarkEnd w:id="155"/>
      <w:r w:rsidR="00286EC3">
        <w:t xml:space="preserve"> de materiales del sistema embebido.</w:t>
      </w:r>
      <w:bookmarkEnd w:id="15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127"/>
      </w:tblGrid>
      <w:tr w:rsidR="001A614A" w:rsidTr="00E15927">
        <w:tc>
          <w:tcPr>
            <w:tcW w:w="1701" w:type="dxa"/>
            <w:tcBorders>
              <w:top w:val="single" w:sz="4" w:space="0" w:color="auto"/>
              <w:bottom w:val="single" w:sz="4" w:space="0" w:color="auto"/>
            </w:tcBorders>
          </w:tcPr>
          <w:p w:rsidR="001A614A" w:rsidRPr="00E15927" w:rsidRDefault="001A614A" w:rsidP="001A614A">
            <w:pPr>
              <w:pStyle w:val="Sinespaciado"/>
              <w:rPr>
                <w:b/>
                <w:i/>
              </w:rPr>
            </w:pPr>
            <w:r w:rsidRPr="00E15927">
              <w:rPr>
                <w:b/>
                <w:i/>
              </w:rPr>
              <w:t>Equipo</w:t>
            </w:r>
          </w:p>
        </w:tc>
        <w:tc>
          <w:tcPr>
            <w:tcW w:w="7127" w:type="dxa"/>
            <w:tcBorders>
              <w:top w:val="single" w:sz="4" w:space="0" w:color="auto"/>
              <w:bottom w:val="single" w:sz="4" w:space="0" w:color="auto"/>
            </w:tcBorders>
          </w:tcPr>
          <w:p w:rsidR="001A614A" w:rsidRPr="00E15927" w:rsidRDefault="001A614A" w:rsidP="001A614A">
            <w:pPr>
              <w:pStyle w:val="Sinespaciado"/>
              <w:rPr>
                <w:b/>
                <w:i/>
              </w:rPr>
            </w:pPr>
            <w:r w:rsidRPr="00E15927">
              <w:rPr>
                <w:b/>
                <w:i/>
              </w:rPr>
              <w:t>Descripción</w:t>
            </w:r>
          </w:p>
        </w:tc>
      </w:tr>
      <w:tr w:rsidR="001A614A" w:rsidTr="00E15927">
        <w:tc>
          <w:tcPr>
            <w:tcW w:w="1701" w:type="dxa"/>
            <w:tcBorders>
              <w:top w:val="single" w:sz="4" w:space="0" w:color="auto"/>
            </w:tcBorders>
          </w:tcPr>
          <w:p w:rsidR="001A614A" w:rsidRPr="00182A02" w:rsidRDefault="001A614A" w:rsidP="00182A02">
            <w:pPr>
              <w:pStyle w:val="Sinespaciado"/>
              <w:jc w:val="left"/>
            </w:pPr>
            <w:proofErr w:type="spellStart"/>
            <w:r w:rsidRPr="00182A02">
              <w:t>Emotiv</w:t>
            </w:r>
            <w:proofErr w:type="spellEnd"/>
            <w:r w:rsidRPr="00182A02">
              <w:t xml:space="preserve"> EPOC</w:t>
            </w:r>
          </w:p>
        </w:tc>
        <w:tc>
          <w:tcPr>
            <w:tcW w:w="7127" w:type="dxa"/>
            <w:tcBorders>
              <w:top w:val="single" w:sz="4" w:space="0" w:color="auto"/>
            </w:tcBorders>
          </w:tcPr>
          <w:p w:rsidR="001A614A" w:rsidRPr="00182A02" w:rsidRDefault="001A614A" w:rsidP="00182A02">
            <w:pPr>
              <w:pStyle w:val="Sinespaciado"/>
            </w:pPr>
            <w:r w:rsidRPr="00182A02">
              <w:t xml:space="preserve">Interfaz cerebro computadora para registrar la actividad </w:t>
            </w:r>
            <w:r w:rsidR="00E15927" w:rsidRPr="00182A02">
              <w:t>bioeléctrica</w:t>
            </w:r>
            <w:r w:rsidRPr="00182A02">
              <w:t xml:space="preserve"> del cerebro</w:t>
            </w:r>
          </w:p>
        </w:tc>
      </w:tr>
      <w:tr w:rsidR="001A614A" w:rsidTr="00E15927">
        <w:tc>
          <w:tcPr>
            <w:tcW w:w="1701" w:type="dxa"/>
          </w:tcPr>
          <w:p w:rsidR="001A614A" w:rsidRPr="00182A02" w:rsidRDefault="001A614A" w:rsidP="00182A02">
            <w:pPr>
              <w:pStyle w:val="Sinespaciado"/>
              <w:jc w:val="left"/>
            </w:pPr>
            <w:proofErr w:type="spellStart"/>
            <w:r w:rsidRPr="00182A02">
              <w:t>Raspberri</w:t>
            </w:r>
            <w:proofErr w:type="spellEnd"/>
            <w:r w:rsidRPr="00182A02">
              <w:t xml:space="preserve"> Pi 2 </w:t>
            </w:r>
          </w:p>
        </w:tc>
        <w:tc>
          <w:tcPr>
            <w:tcW w:w="7127" w:type="dxa"/>
          </w:tcPr>
          <w:p w:rsidR="001A614A" w:rsidRPr="00182A02" w:rsidRDefault="001A614A" w:rsidP="00182A02">
            <w:pPr>
              <w:pStyle w:val="Sinespaciado"/>
            </w:pPr>
            <w:r w:rsidRPr="00182A02">
              <w:t xml:space="preserve">Se utiliza para la adquisición, procesamiento y clasificación de </w:t>
            </w:r>
            <w:r w:rsidR="00E15927" w:rsidRPr="00182A02">
              <w:t>las ondas cerebrales</w:t>
            </w:r>
          </w:p>
        </w:tc>
      </w:tr>
      <w:tr w:rsidR="001A614A" w:rsidTr="00E15927">
        <w:tc>
          <w:tcPr>
            <w:tcW w:w="1701" w:type="dxa"/>
          </w:tcPr>
          <w:p w:rsidR="001A614A" w:rsidRPr="00182A02" w:rsidRDefault="001A614A" w:rsidP="00182A02">
            <w:pPr>
              <w:pStyle w:val="Sinespaciado"/>
              <w:jc w:val="left"/>
            </w:pPr>
            <w:proofErr w:type="spellStart"/>
            <w:r w:rsidRPr="00182A02">
              <w:t>SenseHat</w:t>
            </w:r>
            <w:proofErr w:type="spellEnd"/>
          </w:p>
        </w:tc>
        <w:tc>
          <w:tcPr>
            <w:tcW w:w="7127" w:type="dxa"/>
          </w:tcPr>
          <w:p w:rsidR="001A614A" w:rsidRPr="00182A02" w:rsidRDefault="00E15927" w:rsidP="00182A02">
            <w:pPr>
              <w:pStyle w:val="Sinespaciado"/>
            </w:pPr>
            <w:r w:rsidRPr="00182A02">
              <w:t xml:space="preserve">Matriz de led 8X8 para mostrar los iconos para los </w:t>
            </w:r>
          </w:p>
        </w:tc>
      </w:tr>
      <w:tr w:rsidR="001A614A" w:rsidTr="00E15927">
        <w:tc>
          <w:tcPr>
            <w:tcW w:w="1701" w:type="dxa"/>
          </w:tcPr>
          <w:p w:rsidR="001A614A" w:rsidRPr="00182A02" w:rsidRDefault="001A614A" w:rsidP="00182A02">
            <w:pPr>
              <w:pStyle w:val="Sinespaciado"/>
              <w:jc w:val="left"/>
            </w:pPr>
            <w:r w:rsidRPr="00182A02">
              <w:t>Arduino UNO</w:t>
            </w:r>
          </w:p>
        </w:tc>
        <w:tc>
          <w:tcPr>
            <w:tcW w:w="7127" w:type="dxa"/>
          </w:tcPr>
          <w:p w:rsidR="001A614A" w:rsidRPr="00182A02" w:rsidRDefault="00E15927" w:rsidP="00182A02">
            <w:pPr>
              <w:pStyle w:val="Sinespaciado"/>
            </w:pPr>
            <w:r w:rsidRPr="00182A02">
              <w:t xml:space="preserve">Nos permite </w:t>
            </w:r>
            <w:r w:rsidR="00BD14B2">
              <w:t>procesar las variables del entorno</w:t>
            </w:r>
          </w:p>
        </w:tc>
      </w:tr>
      <w:tr w:rsidR="00E15927" w:rsidTr="00E15927">
        <w:tc>
          <w:tcPr>
            <w:tcW w:w="1701" w:type="dxa"/>
          </w:tcPr>
          <w:p w:rsidR="00E15927" w:rsidRPr="00182A02" w:rsidRDefault="0097799B" w:rsidP="0097799B">
            <w:pPr>
              <w:pStyle w:val="Sinespaciado"/>
              <w:jc w:val="left"/>
            </w:pPr>
            <w:r w:rsidRPr="0097799B">
              <w:t xml:space="preserve">Grove - </w:t>
            </w:r>
            <w:proofErr w:type="spellStart"/>
            <w:r w:rsidRPr="0097799B">
              <w:t>Temperature</w:t>
            </w:r>
            <w:proofErr w:type="spellEnd"/>
            <w:r w:rsidRPr="0097799B">
              <w:t xml:space="preserve"> Sensor Pro</w:t>
            </w:r>
          </w:p>
        </w:tc>
        <w:tc>
          <w:tcPr>
            <w:tcW w:w="7127" w:type="dxa"/>
          </w:tcPr>
          <w:p w:rsidR="00E15927" w:rsidRPr="00182A02" w:rsidRDefault="00182A02" w:rsidP="00182A02">
            <w:pPr>
              <w:pStyle w:val="Sinespaciado"/>
            </w:pPr>
            <w:r>
              <w:t>Sensor de Temperatura</w:t>
            </w:r>
          </w:p>
        </w:tc>
      </w:tr>
      <w:tr w:rsidR="00E15927" w:rsidTr="00E15927">
        <w:tc>
          <w:tcPr>
            <w:tcW w:w="1701" w:type="dxa"/>
          </w:tcPr>
          <w:p w:rsidR="00E15927" w:rsidRPr="00182A02" w:rsidRDefault="0097799B" w:rsidP="00182A02">
            <w:pPr>
              <w:pStyle w:val="Sinespaciado"/>
              <w:jc w:val="left"/>
            </w:pPr>
            <w:r w:rsidRPr="0097799B">
              <w:t>Grove - Light Sensor</w:t>
            </w:r>
          </w:p>
        </w:tc>
        <w:tc>
          <w:tcPr>
            <w:tcW w:w="7127" w:type="dxa"/>
          </w:tcPr>
          <w:p w:rsidR="00E15927" w:rsidRPr="00182A02" w:rsidRDefault="00182A02" w:rsidP="00182A02">
            <w:pPr>
              <w:pStyle w:val="Sinespaciado"/>
            </w:pPr>
            <w:r>
              <w:t>Sensor de Iluminación</w:t>
            </w:r>
          </w:p>
        </w:tc>
      </w:tr>
      <w:tr w:rsidR="00E15927" w:rsidTr="00E15927">
        <w:tc>
          <w:tcPr>
            <w:tcW w:w="1701" w:type="dxa"/>
          </w:tcPr>
          <w:p w:rsidR="00E15927" w:rsidRPr="00182A02" w:rsidRDefault="0097799B" w:rsidP="00182A02">
            <w:pPr>
              <w:pStyle w:val="Sinespaciado"/>
              <w:jc w:val="left"/>
            </w:pPr>
            <w:r w:rsidRPr="0097799B">
              <w:t xml:space="preserve">Grove - </w:t>
            </w:r>
            <w:proofErr w:type="spellStart"/>
            <w:r w:rsidRPr="0097799B">
              <w:t>Sound</w:t>
            </w:r>
            <w:proofErr w:type="spellEnd"/>
            <w:r w:rsidRPr="0097799B">
              <w:t xml:space="preserve"> Sensor</w:t>
            </w:r>
          </w:p>
        </w:tc>
        <w:tc>
          <w:tcPr>
            <w:tcW w:w="7127" w:type="dxa"/>
          </w:tcPr>
          <w:p w:rsidR="00E15927" w:rsidRPr="00182A02" w:rsidRDefault="00182A02" w:rsidP="00182A02">
            <w:pPr>
              <w:pStyle w:val="Sinespaciado"/>
            </w:pPr>
            <w:r>
              <w:t>Sensor de Ruido</w:t>
            </w:r>
          </w:p>
        </w:tc>
      </w:tr>
      <w:tr w:rsidR="00E15927" w:rsidTr="00182A02">
        <w:trPr>
          <w:trHeight w:val="70"/>
        </w:trPr>
        <w:tc>
          <w:tcPr>
            <w:tcW w:w="1701" w:type="dxa"/>
          </w:tcPr>
          <w:p w:rsidR="00E15927" w:rsidRPr="00182A02" w:rsidRDefault="00E15927" w:rsidP="00182A02">
            <w:pPr>
              <w:pStyle w:val="Sinespaciado"/>
              <w:jc w:val="left"/>
            </w:pPr>
            <w:r w:rsidRPr="00182A02">
              <w:t>Arduino Base Shell</w:t>
            </w:r>
          </w:p>
        </w:tc>
        <w:tc>
          <w:tcPr>
            <w:tcW w:w="7127" w:type="dxa"/>
          </w:tcPr>
          <w:p w:rsidR="00E15927" w:rsidRPr="00182A02" w:rsidRDefault="00846361" w:rsidP="00182A02">
            <w:pPr>
              <w:pStyle w:val="Sinespaciado"/>
            </w:pPr>
            <w:r>
              <w:t>Adaptador donde se colocan los electrodos</w:t>
            </w:r>
          </w:p>
        </w:tc>
      </w:tr>
      <w:tr w:rsidR="001A614A" w:rsidTr="000C20DA">
        <w:tc>
          <w:tcPr>
            <w:tcW w:w="1701" w:type="dxa"/>
          </w:tcPr>
          <w:p w:rsidR="001A614A" w:rsidRPr="00182A02" w:rsidRDefault="00A11BBD" w:rsidP="00182A02">
            <w:pPr>
              <w:pStyle w:val="Sinespaciado"/>
              <w:jc w:val="left"/>
            </w:pPr>
            <w:r w:rsidRPr="00A11BBD">
              <w:t xml:space="preserve">Grove - LCD RGB </w:t>
            </w:r>
            <w:proofErr w:type="spellStart"/>
            <w:r w:rsidRPr="00A11BBD">
              <w:t>Backlight</w:t>
            </w:r>
            <w:proofErr w:type="spellEnd"/>
          </w:p>
        </w:tc>
        <w:tc>
          <w:tcPr>
            <w:tcW w:w="7127" w:type="dxa"/>
          </w:tcPr>
          <w:p w:rsidR="001A614A" w:rsidRPr="00182A02" w:rsidRDefault="00182A02" w:rsidP="00182A02">
            <w:pPr>
              <w:pStyle w:val="Sinespaciado"/>
            </w:pPr>
            <w:r>
              <w:t>Pantalla en la cual se mostraran las variables de entorno</w:t>
            </w:r>
          </w:p>
        </w:tc>
      </w:tr>
      <w:tr w:rsidR="005630BA" w:rsidTr="000C20DA">
        <w:tc>
          <w:tcPr>
            <w:tcW w:w="1701" w:type="dxa"/>
          </w:tcPr>
          <w:p w:rsidR="005630BA" w:rsidRPr="00A11BBD" w:rsidRDefault="005630BA" w:rsidP="00182A02">
            <w:pPr>
              <w:pStyle w:val="Sinespaciado"/>
              <w:jc w:val="left"/>
            </w:pPr>
            <w:r>
              <w:t>Gabinete</w:t>
            </w:r>
          </w:p>
        </w:tc>
        <w:tc>
          <w:tcPr>
            <w:tcW w:w="7127" w:type="dxa"/>
          </w:tcPr>
          <w:p w:rsidR="005630BA" w:rsidRDefault="00901EFB" w:rsidP="00182A02">
            <w:pPr>
              <w:pStyle w:val="Sinespaciado"/>
            </w:pPr>
            <w:r>
              <w:t>El gabinete sirve para empaquetar el sistema embebido</w:t>
            </w:r>
          </w:p>
        </w:tc>
      </w:tr>
      <w:tr w:rsidR="000C20DA" w:rsidTr="00143396">
        <w:tc>
          <w:tcPr>
            <w:tcW w:w="1701" w:type="dxa"/>
          </w:tcPr>
          <w:p w:rsidR="000C20DA" w:rsidRPr="00A11BBD" w:rsidRDefault="00901EFB" w:rsidP="00182A02">
            <w:pPr>
              <w:pStyle w:val="Sinespaciado"/>
              <w:jc w:val="left"/>
            </w:pPr>
            <w:r>
              <w:t xml:space="preserve">40 Cables para </w:t>
            </w:r>
            <w:proofErr w:type="spellStart"/>
            <w:r>
              <w:t>protoboard</w:t>
            </w:r>
            <w:proofErr w:type="spellEnd"/>
            <w:r>
              <w:t xml:space="preserve"> macho-hembra</w:t>
            </w:r>
          </w:p>
        </w:tc>
        <w:tc>
          <w:tcPr>
            <w:tcW w:w="7127" w:type="dxa"/>
          </w:tcPr>
          <w:p w:rsidR="000C20DA" w:rsidRDefault="00901EFB" w:rsidP="00182A02">
            <w:pPr>
              <w:pStyle w:val="Sinespaciado"/>
            </w:pPr>
            <w:r>
              <w:t xml:space="preserve">Para conectar </w:t>
            </w:r>
            <w:proofErr w:type="spellStart"/>
            <w:r>
              <w:t>SenseHat</w:t>
            </w:r>
            <w:proofErr w:type="spellEnd"/>
            <w:r>
              <w:t xml:space="preserve"> (matriz de led) a Raspberry</w:t>
            </w:r>
          </w:p>
        </w:tc>
      </w:tr>
      <w:tr w:rsidR="00143396" w:rsidTr="00E15927">
        <w:tc>
          <w:tcPr>
            <w:tcW w:w="1701" w:type="dxa"/>
            <w:tcBorders>
              <w:bottom w:val="single" w:sz="4" w:space="0" w:color="auto"/>
            </w:tcBorders>
          </w:tcPr>
          <w:p w:rsidR="00143396" w:rsidRDefault="00143396" w:rsidP="00182A02">
            <w:pPr>
              <w:pStyle w:val="Sinespaciado"/>
              <w:jc w:val="left"/>
            </w:pPr>
          </w:p>
        </w:tc>
        <w:tc>
          <w:tcPr>
            <w:tcW w:w="7127" w:type="dxa"/>
            <w:tcBorders>
              <w:bottom w:val="single" w:sz="4" w:space="0" w:color="auto"/>
            </w:tcBorders>
          </w:tcPr>
          <w:p w:rsidR="00143396" w:rsidRDefault="00143396" w:rsidP="00182A02">
            <w:pPr>
              <w:pStyle w:val="Sinespaciado"/>
            </w:pPr>
          </w:p>
        </w:tc>
      </w:tr>
    </w:tbl>
    <w:p w:rsidR="006E566D" w:rsidRDefault="006E566D" w:rsidP="001A614A"/>
    <w:p w:rsidR="00286EC3" w:rsidRDefault="00286EC3" w:rsidP="001A614A">
      <w:r>
        <w:t xml:space="preserve">En la </w:t>
      </w:r>
      <w:r>
        <w:fldChar w:fldCharType="begin"/>
      </w:r>
      <w:r>
        <w:instrText xml:space="preserve"> REF _Ref484389115 \h </w:instrText>
      </w:r>
      <w:r>
        <w:fldChar w:fldCharType="separate"/>
      </w:r>
      <w:r w:rsidR="00277F5B">
        <w:t xml:space="preserve">Figura </w:t>
      </w:r>
      <w:r w:rsidR="00277F5B">
        <w:rPr>
          <w:noProof/>
        </w:rPr>
        <w:t>5</w:t>
      </w:r>
      <w:r w:rsidR="00277F5B">
        <w:t>.</w:t>
      </w:r>
      <w:r w:rsidR="00277F5B">
        <w:rPr>
          <w:noProof/>
        </w:rPr>
        <w:t>1</w:t>
      </w:r>
      <w:r>
        <w:fldChar w:fldCharType="end"/>
      </w:r>
      <w:r>
        <w:t xml:space="preserve"> se muestra el diagrama del sistema embebido y cómo interactúan los componentes misionados en la </w:t>
      </w:r>
      <w:r>
        <w:fldChar w:fldCharType="begin"/>
      </w:r>
      <w:r>
        <w:instrText xml:space="preserve"> REF _Ref484389232 \h </w:instrText>
      </w:r>
      <w:r>
        <w:fldChar w:fldCharType="separate"/>
      </w:r>
      <w:r w:rsidR="00277F5B">
        <w:t xml:space="preserve">Tabla </w:t>
      </w:r>
      <w:r w:rsidR="00277F5B">
        <w:rPr>
          <w:noProof/>
        </w:rPr>
        <w:t>5</w:t>
      </w:r>
      <w:r w:rsidR="00277F5B">
        <w:t>.</w:t>
      </w:r>
      <w:r w:rsidR="00277F5B">
        <w:rPr>
          <w:noProof/>
        </w:rPr>
        <w:t>1</w:t>
      </w:r>
      <w:r>
        <w:fldChar w:fldCharType="end"/>
      </w:r>
      <w:r>
        <w:t>.</w:t>
      </w:r>
    </w:p>
    <w:p w:rsidR="00286EC3" w:rsidRDefault="00097303" w:rsidP="00097303">
      <w:pPr>
        <w:keepNext/>
      </w:pPr>
      <w:r>
        <w:rPr>
          <w:noProof/>
          <w:lang w:eastAsia="es-MX"/>
        </w:rPr>
        <w:drawing>
          <wp:inline distT="0" distB="0" distL="0" distR="0" wp14:anchorId="3F2AB99E" wp14:editId="651FB27F">
            <wp:extent cx="5746498" cy="4560124"/>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816" t="15094" r="20570" b="10646"/>
                    <a:stretch/>
                  </pic:blipFill>
                  <pic:spPr bwMode="auto">
                    <a:xfrm>
                      <a:off x="0" y="0"/>
                      <a:ext cx="5770237" cy="4578962"/>
                    </a:xfrm>
                    <a:prstGeom prst="rect">
                      <a:avLst/>
                    </a:prstGeom>
                    <a:ln>
                      <a:noFill/>
                    </a:ln>
                    <a:extLst>
                      <a:ext uri="{53640926-AAD7-44D8-BBD7-CCE9431645EC}">
                        <a14:shadowObscured xmlns:a14="http://schemas.microsoft.com/office/drawing/2010/main"/>
                      </a:ext>
                    </a:extLst>
                  </pic:spPr>
                </pic:pic>
              </a:graphicData>
            </a:graphic>
          </wp:inline>
        </w:drawing>
      </w:r>
    </w:p>
    <w:p w:rsidR="00286EC3" w:rsidRDefault="00286EC3" w:rsidP="00286EC3">
      <w:pPr>
        <w:pStyle w:val="Descripcin"/>
        <w:jc w:val="center"/>
      </w:pPr>
      <w:bookmarkStart w:id="157" w:name="_Ref484389115"/>
      <w:bookmarkStart w:id="158" w:name="_Toc486415533"/>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5</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1</w:t>
      </w:r>
      <w:r w:rsidR="00F07634">
        <w:rPr>
          <w:noProof/>
        </w:rPr>
        <w:fldChar w:fldCharType="end"/>
      </w:r>
      <w:bookmarkEnd w:id="157"/>
      <w:r>
        <w:t xml:space="preserve"> Diagrama del sistema embebido.</w:t>
      </w:r>
      <w:bookmarkEnd w:id="158"/>
    </w:p>
    <w:p w:rsidR="00DB46E9" w:rsidRDefault="00DB46E9" w:rsidP="00901EFB">
      <w:pPr>
        <w:pStyle w:val="Ttulo2"/>
      </w:pPr>
      <w:r>
        <w:t xml:space="preserve">   </w:t>
      </w:r>
      <w:bookmarkStart w:id="159" w:name="_Toc486415620"/>
      <w:r w:rsidR="00E15927">
        <w:t>Arquitectura</w:t>
      </w:r>
      <w:bookmarkEnd w:id="159"/>
      <w:r w:rsidR="00E15927">
        <w:t xml:space="preserve"> </w:t>
      </w:r>
    </w:p>
    <w:p w:rsidR="00E15927" w:rsidRDefault="00E15927" w:rsidP="00E15927">
      <w:r>
        <w:t>En esta sección se presenta la descripción de la arq</w:t>
      </w:r>
      <w:r w:rsidR="00B33F71">
        <w:t>uitectura del funcionamiento de</w:t>
      </w:r>
      <w:r>
        <w:t xml:space="preserve">l </w:t>
      </w:r>
      <w:r w:rsidR="00B33F71">
        <w:t>sistema embebido</w:t>
      </w:r>
      <w:r>
        <w:t xml:space="preserve"> que implementa la metodología para la caracterización </w:t>
      </w:r>
      <w:r w:rsidR="00B33F71">
        <w:t xml:space="preserve">y clasificación </w:t>
      </w:r>
      <w:r>
        <w:t>de estados mentales</w:t>
      </w:r>
      <w:r w:rsidR="00B33F71">
        <w:t xml:space="preserve"> (concentración y felicidad) así como el registro de las variables del entorno (temperatura, iluminación y nivel de ruido)</w:t>
      </w:r>
      <w:r>
        <w:t>. En la</w:t>
      </w:r>
      <w:r w:rsidR="00901EFB">
        <w:t xml:space="preserve"> </w:t>
      </w:r>
      <w:r w:rsidR="00286EC3">
        <w:fldChar w:fldCharType="begin"/>
      </w:r>
      <w:r w:rsidR="00286EC3">
        <w:instrText xml:space="preserve"> REF _Ref484389193 \h </w:instrText>
      </w:r>
      <w:r w:rsidR="00286EC3">
        <w:fldChar w:fldCharType="separate"/>
      </w:r>
      <w:r w:rsidR="00277F5B">
        <w:t xml:space="preserve">Figura </w:t>
      </w:r>
      <w:r w:rsidR="00277F5B">
        <w:rPr>
          <w:noProof/>
        </w:rPr>
        <w:t>5</w:t>
      </w:r>
      <w:r w:rsidR="00277F5B">
        <w:t>.</w:t>
      </w:r>
      <w:r w:rsidR="00277F5B">
        <w:rPr>
          <w:noProof/>
        </w:rPr>
        <w:t>2</w:t>
      </w:r>
      <w:r w:rsidR="00286EC3">
        <w:fldChar w:fldCharType="end"/>
      </w:r>
      <w:r>
        <w:t xml:space="preserve"> muestra el diagrama del sistema de clasificación de estados mentales.</w:t>
      </w:r>
    </w:p>
    <w:p w:rsidR="005630BA" w:rsidRDefault="003F222D" w:rsidP="005630BA">
      <w:pPr>
        <w:keepNext/>
        <w:jc w:val="center"/>
      </w:pPr>
      <w:r>
        <w:rPr>
          <w:noProof/>
          <w:lang w:eastAsia="es-MX"/>
        </w:rPr>
        <w:drawing>
          <wp:inline distT="0" distB="0" distL="0" distR="0" wp14:anchorId="0C0F92A6" wp14:editId="4C799BFB">
            <wp:extent cx="5691087" cy="2743200"/>
            <wp:effectExtent l="0" t="0" r="508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eño e implementación v2.png"/>
                    <pic:cNvPicPr/>
                  </pic:nvPicPr>
                  <pic:blipFill rotWithShape="1">
                    <a:blip r:embed="rId50">
                      <a:extLst>
                        <a:ext uri="{28A0092B-C50C-407E-A947-70E740481C1C}">
                          <a14:useLocalDpi xmlns:a14="http://schemas.microsoft.com/office/drawing/2010/main" val="0"/>
                        </a:ext>
                      </a:extLst>
                    </a:blip>
                    <a:srcRect l="2841"/>
                    <a:stretch/>
                  </pic:blipFill>
                  <pic:spPr bwMode="auto">
                    <a:xfrm>
                      <a:off x="0" y="0"/>
                      <a:ext cx="5697483" cy="2746283"/>
                    </a:xfrm>
                    <a:prstGeom prst="rect">
                      <a:avLst/>
                    </a:prstGeom>
                    <a:ln>
                      <a:noFill/>
                    </a:ln>
                    <a:extLst>
                      <a:ext uri="{53640926-AAD7-44D8-BBD7-CCE9431645EC}">
                        <a14:shadowObscured xmlns:a14="http://schemas.microsoft.com/office/drawing/2010/main"/>
                      </a:ext>
                    </a:extLst>
                  </pic:spPr>
                </pic:pic>
              </a:graphicData>
            </a:graphic>
          </wp:inline>
        </w:drawing>
      </w:r>
    </w:p>
    <w:p w:rsidR="005630BA" w:rsidRDefault="005630BA" w:rsidP="005630BA">
      <w:pPr>
        <w:pStyle w:val="Descripcin"/>
        <w:jc w:val="center"/>
      </w:pPr>
      <w:bookmarkStart w:id="160" w:name="_Ref484389193"/>
      <w:bookmarkStart w:id="161" w:name="_Toc486415534"/>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5</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2</w:t>
      </w:r>
      <w:r w:rsidR="00F07634">
        <w:rPr>
          <w:noProof/>
        </w:rPr>
        <w:fldChar w:fldCharType="end"/>
      </w:r>
      <w:bookmarkEnd w:id="160"/>
      <w:r>
        <w:t xml:space="preserve"> </w:t>
      </w:r>
      <w:r w:rsidR="00B33F71">
        <w:t>Arquitectura del sistema embebido para la caracterización y clasificación de estados mentales y adquisición de las variables de entorno</w:t>
      </w:r>
      <w:r>
        <w:t>.</w:t>
      </w:r>
      <w:bookmarkEnd w:id="161"/>
    </w:p>
    <w:p w:rsidR="00CD2FF2" w:rsidRDefault="00FC2FED" w:rsidP="00901EFB">
      <w:pPr>
        <w:pStyle w:val="Ttulo3"/>
      </w:pPr>
      <w:bookmarkStart w:id="162" w:name="_Toc486415621"/>
      <w:r>
        <w:t>Módulo 1. Adquisición de las variables de entorno y procesamiento de la señal EEG</w:t>
      </w:r>
      <w:bookmarkEnd w:id="162"/>
    </w:p>
    <w:p w:rsidR="005C71C0" w:rsidRDefault="00C41967" w:rsidP="00FC2FED">
      <w:r>
        <w:t>El módulo 1 se divide en dos partes la adquisición de las variables de entorno y el</w:t>
      </w:r>
      <w:r w:rsidR="005C71C0">
        <w:t xml:space="preserve"> procesamiento de la señal EEG. Este módulo se encarga de implementar las fases 1 y 2 de la metodología. Recibe como entrada la señal EEG las cuales son separadas en 5 ondas cerebrales (theta, </w:t>
      </w:r>
      <w:proofErr w:type="spellStart"/>
      <w:r w:rsidR="005C71C0">
        <w:t>alpha</w:t>
      </w:r>
      <w:proofErr w:type="spellEnd"/>
      <w:r w:rsidR="005C71C0">
        <w:t>, beta baja, beta alta y gamma) para su posterior clasificación y las variables del entorno (temperatura, iluminación y ruido) solo son procesas y enviadas a una pantalla LCD para enviarlas junto al estado mental detectado.</w:t>
      </w:r>
    </w:p>
    <w:p w:rsidR="00FC2FED" w:rsidRDefault="00C41967" w:rsidP="00FC2FED">
      <w:r>
        <w:t xml:space="preserve">A </w:t>
      </w:r>
      <w:r w:rsidR="001500F7">
        <w:t>continuación,</w:t>
      </w:r>
      <w:r>
        <w:t xml:space="preserve"> se detallan cada uno de ellos.</w:t>
      </w:r>
    </w:p>
    <w:p w:rsidR="005C71C0" w:rsidRPr="005C71C0" w:rsidRDefault="00C41967" w:rsidP="005C71C0">
      <w:pPr>
        <w:pStyle w:val="Ttulo4"/>
      </w:pPr>
      <w:r>
        <w:t>Adquisición de las variables de entono</w:t>
      </w:r>
    </w:p>
    <w:p w:rsidR="00BD14B2" w:rsidRDefault="00BD14B2" w:rsidP="00BD14B2">
      <w:r>
        <w:t xml:space="preserve">Este módulo tiene por objetivo adquirir las variables del entorno ya que dichas variables afectan directamente los estados mentales que estamos detectando. </w:t>
      </w:r>
    </w:p>
    <w:p w:rsidR="00BD14B2" w:rsidRDefault="00BD14B2" w:rsidP="00BD14B2">
      <w:r>
        <w:t xml:space="preserve">Para la adquisición de las variables de entorno se requiere el equipo detallado en la </w:t>
      </w:r>
      <w:r>
        <w:fldChar w:fldCharType="begin"/>
      </w:r>
      <w:r>
        <w:instrText xml:space="preserve"> REF _Ref484390029 \h </w:instrText>
      </w:r>
      <w:r>
        <w:fldChar w:fldCharType="separate"/>
      </w:r>
      <w:r w:rsidR="00277F5B">
        <w:t xml:space="preserve">Tabla </w:t>
      </w:r>
      <w:r w:rsidR="00277F5B">
        <w:rPr>
          <w:noProof/>
        </w:rPr>
        <w:t>5</w:t>
      </w:r>
      <w:r w:rsidR="00277F5B">
        <w:t>.</w:t>
      </w:r>
      <w:r w:rsidR="00277F5B">
        <w:rPr>
          <w:noProof/>
        </w:rPr>
        <w:t>2</w:t>
      </w:r>
      <w:r>
        <w:fldChar w:fldCharType="end"/>
      </w:r>
      <w:r>
        <w:t xml:space="preserve"> así como el desarrollo de un programa que registre las variables</w:t>
      </w:r>
      <w:r w:rsidR="005C71C0">
        <w:t xml:space="preserve"> del entorno</w:t>
      </w:r>
      <w:r>
        <w:t xml:space="preserve"> y </w:t>
      </w:r>
      <w:r w:rsidR="005C71C0">
        <w:t xml:space="preserve">como salida </w:t>
      </w:r>
      <w:r>
        <w:t>las muestre en una pantalla LCD.</w:t>
      </w:r>
    </w:p>
    <w:p w:rsidR="00BD14B2" w:rsidRDefault="00BD14B2" w:rsidP="00BD14B2">
      <w:pPr>
        <w:pStyle w:val="Descripcin"/>
        <w:keepNext/>
      </w:pPr>
      <w:bookmarkStart w:id="163" w:name="_Ref484390029"/>
      <w:bookmarkStart w:id="164" w:name="_Toc486415494"/>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5</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2</w:t>
      </w:r>
      <w:r w:rsidR="00F07634">
        <w:rPr>
          <w:noProof/>
        </w:rPr>
        <w:fldChar w:fldCharType="end"/>
      </w:r>
      <w:bookmarkEnd w:id="163"/>
      <w:r>
        <w:t xml:space="preserve"> Equipo requerido para la adquisición de las variables del entorno.</w:t>
      </w:r>
      <w:bookmarkEnd w:id="16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709"/>
      </w:tblGrid>
      <w:tr w:rsidR="00BD14B2" w:rsidRPr="00182A02" w:rsidTr="00BD14B2">
        <w:tc>
          <w:tcPr>
            <w:tcW w:w="3119" w:type="dxa"/>
            <w:tcBorders>
              <w:top w:val="single" w:sz="4" w:space="0" w:color="auto"/>
              <w:bottom w:val="single" w:sz="4" w:space="0" w:color="auto"/>
            </w:tcBorders>
          </w:tcPr>
          <w:p w:rsidR="00BD14B2" w:rsidRPr="00BD14B2" w:rsidRDefault="00BD14B2" w:rsidP="006A1289">
            <w:pPr>
              <w:pStyle w:val="Sinespaciado"/>
              <w:jc w:val="left"/>
              <w:rPr>
                <w:b/>
                <w:i/>
              </w:rPr>
            </w:pPr>
            <w:r w:rsidRPr="00BD14B2">
              <w:rPr>
                <w:b/>
                <w:i/>
              </w:rPr>
              <w:t xml:space="preserve">Equipo </w:t>
            </w:r>
          </w:p>
        </w:tc>
        <w:tc>
          <w:tcPr>
            <w:tcW w:w="5709" w:type="dxa"/>
            <w:tcBorders>
              <w:top w:val="single" w:sz="4" w:space="0" w:color="auto"/>
              <w:bottom w:val="single" w:sz="4" w:space="0" w:color="auto"/>
            </w:tcBorders>
          </w:tcPr>
          <w:p w:rsidR="00BD14B2" w:rsidRPr="00BD14B2" w:rsidRDefault="00BD14B2" w:rsidP="006A1289">
            <w:pPr>
              <w:pStyle w:val="Sinespaciado"/>
              <w:rPr>
                <w:b/>
                <w:i/>
              </w:rPr>
            </w:pPr>
            <w:r w:rsidRPr="00BD14B2">
              <w:rPr>
                <w:b/>
                <w:i/>
              </w:rPr>
              <w:t>Descripción</w:t>
            </w:r>
          </w:p>
        </w:tc>
      </w:tr>
      <w:tr w:rsidR="00BD14B2" w:rsidRPr="00182A02" w:rsidTr="00BD14B2">
        <w:tc>
          <w:tcPr>
            <w:tcW w:w="3119" w:type="dxa"/>
            <w:tcBorders>
              <w:top w:val="single" w:sz="4" w:space="0" w:color="auto"/>
            </w:tcBorders>
          </w:tcPr>
          <w:p w:rsidR="00BD14B2" w:rsidRPr="00182A02" w:rsidRDefault="00BD14B2" w:rsidP="006A1289">
            <w:pPr>
              <w:pStyle w:val="Sinespaciado"/>
              <w:jc w:val="left"/>
            </w:pPr>
            <w:r w:rsidRPr="00182A02">
              <w:t>Arduino UNO</w:t>
            </w:r>
          </w:p>
        </w:tc>
        <w:tc>
          <w:tcPr>
            <w:tcW w:w="5709" w:type="dxa"/>
            <w:tcBorders>
              <w:top w:val="single" w:sz="4" w:space="0" w:color="auto"/>
            </w:tcBorders>
          </w:tcPr>
          <w:p w:rsidR="00BD14B2" w:rsidRPr="00182A02" w:rsidRDefault="00BD14B2" w:rsidP="006A1289">
            <w:pPr>
              <w:pStyle w:val="Sinespaciado"/>
            </w:pPr>
            <w:r w:rsidRPr="00182A02">
              <w:t xml:space="preserve">Nos permite </w:t>
            </w:r>
            <w:r>
              <w:t>procesar las variables del entorno</w:t>
            </w:r>
          </w:p>
        </w:tc>
      </w:tr>
      <w:tr w:rsidR="00BD14B2" w:rsidRPr="00182A02" w:rsidTr="00BD14B2">
        <w:tc>
          <w:tcPr>
            <w:tcW w:w="3119" w:type="dxa"/>
          </w:tcPr>
          <w:p w:rsidR="00BD14B2" w:rsidRPr="00182A02" w:rsidRDefault="00BD14B2" w:rsidP="006A1289">
            <w:pPr>
              <w:pStyle w:val="Sinespaciado"/>
              <w:jc w:val="left"/>
            </w:pPr>
            <w:r w:rsidRPr="0097799B">
              <w:t xml:space="preserve">Grove - </w:t>
            </w:r>
            <w:proofErr w:type="spellStart"/>
            <w:r w:rsidRPr="0097799B">
              <w:t>Temperature</w:t>
            </w:r>
            <w:proofErr w:type="spellEnd"/>
            <w:r w:rsidRPr="0097799B">
              <w:t xml:space="preserve"> Sensor Pro</w:t>
            </w:r>
          </w:p>
        </w:tc>
        <w:tc>
          <w:tcPr>
            <w:tcW w:w="5709" w:type="dxa"/>
          </w:tcPr>
          <w:p w:rsidR="00BD14B2" w:rsidRPr="00182A02" w:rsidRDefault="00BD14B2" w:rsidP="006A1289">
            <w:pPr>
              <w:pStyle w:val="Sinespaciado"/>
            </w:pPr>
            <w:r>
              <w:t>Sensor de Temperatura</w:t>
            </w:r>
          </w:p>
        </w:tc>
      </w:tr>
      <w:tr w:rsidR="00BD14B2" w:rsidRPr="00182A02" w:rsidTr="00BD14B2">
        <w:tc>
          <w:tcPr>
            <w:tcW w:w="3119" w:type="dxa"/>
          </w:tcPr>
          <w:p w:rsidR="00BD14B2" w:rsidRPr="00182A02" w:rsidRDefault="00BD14B2" w:rsidP="006A1289">
            <w:pPr>
              <w:pStyle w:val="Sinespaciado"/>
              <w:jc w:val="left"/>
            </w:pPr>
            <w:r w:rsidRPr="0097799B">
              <w:t>Grove - Light Sensor</w:t>
            </w:r>
          </w:p>
        </w:tc>
        <w:tc>
          <w:tcPr>
            <w:tcW w:w="5709" w:type="dxa"/>
          </w:tcPr>
          <w:p w:rsidR="00BD14B2" w:rsidRPr="00182A02" w:rsidRDefault="00BD14B2" w:rsidP="006A1289">
            <w:pPr>
              <w:pStyle w:val="Sinespaciado"/>
            </w:pPr>
            <w:r>
              <w:t>Sensor de Iluminación</w:t>
            </w:r>
          </w:p>
        </w:tc>
      </w:tr>
      <w:tr w:rsidR="00BD14B2" w:rsidRPr="00182A02" w:rsidTr="00BD14B2">
        <w:tc>
          <w:tcPr>
            <w:tcW w:w="3119" w:type="dxa"/>
          </w:tcPr>
          <w:p w:rsidR="00BD14B2" w:rsidRPr="00182A02" w:rsidRDefault="00BD14B2" w:rsidP="006A1289">
            <w:pPr>
              <w:pStyle w:val="Sinespaciado"/>
              <w:jc w:val="left"/>
            </w:pPr>
            <w:r w:rsidRPr="0097799B">
              <w:t xml:space="preserve">Grove - </w:t>
            </w:r>
            <w:proofErr w:type="spellStart"/>
            <w:r w:rsidRPr="0097799B">
              <w:t>Sound</w:t>
            </w:r>
            <w:proofErr w:type="spellEnd"/>
            <w:r w:rsidRPr="0097799B">
              <w:t xml:space="preserve"> Sensor</w:t>
            </w:r>
          </w:p>
        </w:tc>
        <w:tc>
          <w:tcPr>
            <w:tcW w:w="5709" w:type="dxa"/>
          </w:tcPr>
          <w:p w:rsidR="00BD14B2" w:rsidRPr="00182A02" w:rsidRDefault="00BD14B2" w:rsidP="006A1289">
            <w:pPr>
              <w:pStyle w:val="Sinespaciado"/>
            </w:pPr>
            <w:r>
              <w:t>Sensor de Ruido</w:t>
            </w:r>
          </w:p>
        </w:tc>
      </w:tr>
      <w:tr w:rsidR="00BD14B2" w:rsidRPr="00182A02" w:rsidTr="00BD14B2">
        <w:trPr>
          <w:trHeight w:val="70"/>
        </w:trPr>
        <w:tc>
          <w:tcPr>
            <w:tcW w:w="3119" w:type="dxa"/>
          </w:tcPr>
          <w:p w:rsidR="00BD14B2" w:rsidRPr="00182A02" w:rsidRDefault="00BD14B2" w:rsidP="006A1289">
            <w:pPr>
              <w:pStyle w:val="Sinespaciado"/>
              <w:jc w:val="left"/>
            </w:pPr>
            <w:r w:rsidRPr="00182A02">
              <w:t>Arduino Base Shell</w:t>
            </w:r>
          </w:p>
        </w:tc>
        <w:tc>
          <w:tcPr>
            <w:tcW w:w="5709" w:type="dxa"/>
          </w:tcPr>
          <w:p w:rsidR="00BD14B2" w:rsidRPr="00182A02" w:rsidRDefault="00BD14B2" w:rsidP="006A1289">
            <w:pPr>
              <w:pStyle w:val="Sinespaciado"/>
            </w:pPr>
            <w:r>
              <w:t>Adaptador donde se colocan los electrodos</w:t>
            </w:r>
          </w:p>
        </w:tc>
      </w:tr>
      <w:tr w:rsidR="00BD14B2" w:rsidRPr="00182A02" w:rsidTr="00BD14B2">
        <w:tc>
          <w:tcPr>
            <w:tcW w:w="3119" w:type="dxa"/>
            <w:tcBorders>
              <w:bottom w:val="single" w:sz="4" w:space="0" w:color="auto"/>
            </w:tcBorders>
          </w:tcPr>
          <w:p w:rsidR="00BD14B2" w:rsidRPr="00182A02" w:rsidRDefault="00BD14B2" w:rsidP="006A1289">
            <w:pPr>
              <w:pStyle w:val="Sinespaciado"/>
              <w:jc w:val="left"/>
            </w:pPr>
            <w:r w:rsidRPr="00A11BBD">
              <w:t xml:space="preserve">Grove - LCD RGB </w:t>
            </w:r>
            <w:proofErr w:type="spellStart"/>
            <w:r w:rsidRPr="00A11BBD">
              <w:t>Backlight</w:t>
            </w:r>
            <w:proofErr w:type="spellEnd"/>
          </w:p>
        </w:tc>
        <w:tc>
          <w:tcPr>
            <w:tcW w:w="5709" w:type="dxa"/>
            <w:tcBorders>
              <w:bottom w:val="single" w:sz="4" w:space="0" w:color="auto"/>
            </w:tcBorders>
          </w:tcPr>
          <w:p w:rsidR="00BD14B2" w:rsidRPr="00182A02" w:rsidRDefault="00BD14B2" w:rsidP="006A1289">
            <w:pPr>
              <w:pStyle w:val="Sinespaciado"/>
            </w:pPr>
            <w:r>
              <w:t>Pantalla en la cual se mostraran las variables de entorno</w:t>
            </w:r>
          </w:p>
        </w:tc>
      </w:tr>
    </w:tbl>
    <w:p w:rsidR="00BD14B2" w:rsidRPr="00BD14B2" w:rsidRDefault="00BD14B2" w:rsidP="00BD14B2"/>
    <w:p w:rsidR="00C41967" w:rsidRPr="00C41967" w:rsidRDefault="005C71C0" w:rsidP="005C71C0">
      <w:pPr>
        <w:pStyle w:val="Ttulo4"/>
      </w:pPr>
      <w:r>
        <w:t>Procesamiento de la señal EEG.</w:t>
      </w:r>
    </w:p>
    <w:p w:rsidR="00E15927" w:rsidRDefault="00E45087" w:rsidP="00AE5384">
      <w:r>
        <w:t xml:space="preserve">Para el procesamiento de la señal EEG se tiene como entrada la actividad bioeléctrica de cerebro la cual tiene que ser separada en 5 ondas cerebrales que se detallan en la </w:t>
      </w:r>
      <w:r>
        <w:fldChar w:fldCharType="begin"/>
      </w:r>
      <w:r>
        <w:instrText xml:space="preserve"> REF _Ref484391231 \h </w:instrText>
      </w:r>
      <w:r>
        <w:fldChar w:fldCharType="separate"/>
      </w:r>
      <w:r w:rsidR="00277F5B">
        <w:t xml:space="preserve">Tabla </w:t>
      </w:r>
      <w:r w:rsidR="00277F5B">
        <w:rPr>
          <w:noProof/>
        </w:rPr>
        <w:t>5</w:t>
      </w:r>
      <w:r w:rsidR="00277F5B">
        <w:t>.</w:t>
      </w:r>
      <w:r w:rsidR="00277F5B">
        <w:rPr>
          <w:noProof/>
        </w:rPr>
        <w:t>3</w:t>
      </w:r>
      <w:r>
        <w:fldChar w:fldCharType="end"/>
      </w:r>
      <w:r>
        <w:t>.</w:t>
      </w:r>
      <w:r w:rsidR="00996157">
        <w:t xml:space="preserve"> </w:t>
      </w:r>
    </w:p>
    <w:p w:rsidR="00E45087" w:rsidRDefault="00E45087" w:rsidP="00E45087">
      <w:pPr>
        <w:pStyle w:val="Descripcin"/>
        <w:keepNext/>
      </w:pPr>
      <w:bookmarkStart w:id="165" w:name="_Ref484391231"/>
      <w:bookmarkStart w:id="166" w:name="_Toc486415495"/>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5</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3</w:t>
      </w:r>
      <w:r w:rsidR="00F07634">
        <w:rPr>
          <w:noProof/>
        </w:rPr>
        <w:fldChar w:fldCharType="end"/>
      </w:r>
      <w:bookmarkEnd w:id="165"/>
      <w:r>
        <w:t xml:space="preserve"> Ondas cerebrales de la función </w:t>
      </w:r>
      <w:proofErr w:type="spellStart"/>
      <w:r w:rsidRPr="00E45087">
        <w:t>IEE_GetAverageBandPowers</w:t>
      </w:r>
      <w:proofErr w:type="spellEnd"/>
      <w:r>
        <w:t>.</w:t>
      </w:r>
      <w:bookmarkEnd w:id="16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127"/>
      </w:tblGrid>
      <w:tr w:rsidR="00E45087" w:rsidRPr="00E45087" w:rsidTr="00E45087">
        <w:tc>
          <w:tcPr>
            <w:tcW w:w="1701" w:type="dxa"/>
            <w:tcBorders>
              <w:top w:val="single" w:sz="4" w:space="0" w:color="auto"/>
              <w:bottom w:val="single" w:sz="4" w:space="0" w:color="auto"/>
            </w:tcBorders>
          </w:tcPr>
          <w:p w:rsidR="00E45087" w:rsidRPr="00E45087" w:rsidRDefault="00E45087" w:rsidP="00E45087">
            <w:pPr>
              <w:pStyle w:val="Sinespaciado"/>
              <w:rPr>
                <w:b/>
                <w:i/>
              </w:rPr>
            </w:pPr>
            <w:r w:rsidRPr="00E45087">
              <w:rPr>
                <w:b/>
                <w:i/>
              </w:rPr>
              <w:t>Onda cerebral</w:t>
            </w:r>
          </w:p>
        </w:tc>
        <w:tc>
          <w:tcPr>
            <w:tcW w:w="7127" w:type="dxa"/>
            <w:tcBorders>
              <w:top w:val="single" w:sz="4" w:space="0" w:color="auto"/>
              <w:bottom w:val="single" w:sz="4" w:space="0" w:color="auto"/>
            </w:tcBorders>
          </w:tcPr>
          <w:p w:rsidR="00E45087" w:rsidRPr="00E45087" w:rsidRDefault="00E45087" w:rsidP="00E45087">
            <w:pPr>
              <w:pStyle w:val="Sinespaciado"/>
              <w:rPr>
                <w:b/>
                <w:i/>
              </w:rPr>
            </w:pPr>
            <w:r w:rsidRPr="00E45087">
              <w:rPr>
                <w:b/>
                <w:i/>
              </w:rPr>
              <w:t xml:space="preserve">Frecuencia </w:t>
            </w:r>
          </w:p>
        </w:tc>
      </w:tr>
      <w:tr w:rsidR="00E45087" w:rsidTr="00E45087">
        <w:tc>
          <w:tcPr>
            <w:tcW w:w="1701" w:type="dxa"/>
            <w:tcBorders>
              <w:top w:val="single" w:sz="4" w:space="0" w:color="auto"/>
            </w:tcBorders>
          </w:tcPr>
          <w:p w:rsidR="00E45087" w:rsidRDefault="00E45087" w:rsidP="00E45087">
            <w:pPr>
              <w:pStyle w:val="Sinespaciado"/>
            </w:pPr>
            <w:r>
              <w:t>Theta</w:t>
            </w:r>
          </w:p>
        </w:tc>
        <w:tc>
          <w:tcPr>
            <w:tcW w:w="7127" w:type="dxa"/>
            <w:tcBorders>
              <w:top w:val="single" w:sz="4" w:space="0" w:color="auto"/>
            </w:tcBorders>
          </w:tcPr>
          <w:p w:rsidR="00E45087" w:rsidRDefault="00E45087" w:rsidP="00E45087">
            <w:pPr>
              <w:pStyle w:val="Sinespaciado"/>
            </w:pPr>
            <w:r>
              <w:t>4 – 8 Hz</w:t>
            </w:r>
          </w:p>
        </w:tc>
      </w:tr>
      <w:tr w:rsidR="00E45087" w:rsidTr="00E45087">
        <w:tc>
          <w:tcPr>
            <w:tcW w:w="1701" w:type="dxa"/>
          </w:tcPr>
          <w:p w:rsidR="00E45087" w:rsidRDefault="00E45087" w:rsidP="00E45087">
            <w:pPr>
              <w:pStyle w:val="Sinespaciado"/>
            </w:pPr>
            <w:r>
              <w:t>Alpha</w:t>
            </w:r>
          </w:p>
        </w:tc>
        <w:tc>
          <w:tcPr>
            <w:tcW w:w="7127" w:type="dxa"/>
          </w:tcPr>
          <w:p w:rsidR="00E45087" w:rsidRDefault="00E45087" w:rsidP="00E45087">
            <w:pPr>
              <w:pStyle w:val="Sinespaciado"/>
            </w:pPr>
            <w:r>
              <w:t>8 – 12 Hz</w:t>
            </w:r>
          </w:p>
        </w:tc>
      </w:tr>
      <w:tr w:rsidR="00E45087" w:rsidTr="00E45087">
        <w:tc>
          <w:tcPr>
            <w:tcW w:w="1701" w:type="dxa"/>
          </w:tcPr>
          <w:p w:rsidR="00E45087" w:rsidRDefault="00E45087" w:rsidP="00E45087">
            <w:pPr>
              <w:pStyle w:val="Sinespaciado"/>
            </w:pPr>
            <w:r>
              <w:t>Beta Baja</w:t>
            </w:r>
          </w:p>
        </w:tc>
        <w:tc>
          <w:tcPr>
            <w:tcW w:w="7127" w:type="dxa"/>
          </w:tcPr>
          <w:p w:rsidR="00E45087" w:rsidRDefault="00E45087" w:rsidP="00E45087">
            <w:pPr>
              <w:pStyle w:val="Sinespaciado"/>
            </w:pPr>
            <w:r>
              <w:t>12 – 16 Hz</w:t>
            </w:r>
          </w:p>
        </w:tc>
      </w:tr>
      <w:tr w:rsidR="00E45087" w:rsidTr="00E45087">
        <w:tc>
          <w:tcPr>
            <w:tcW w:w="1701" w:type="dxa"/>
          </w:tcPr>
          <w:p w:rsidR="00E45087" w:rsidRDefault="00E45087" w:rsidP="00E45087">
            <w:pPr>
              <w:pStyle w:val="Sinespaciado"/>
            </w:pPr>
            <w:r>
              <w:t>Beta Alta</w:t>
            </w:r>
          </w:p>
        </w:tc>
        <w:tc>
          <w:tcPr>
            <w:tcW w:w="7127" w:type="dxa"/>
          </w:tcPr>
          <w:p w:rsidR="00E45087" w:rsidRDefault="00E45087" w:rsidP="00E45087">
            <w:pPr>
              <w:pStyle w:val="Sinespaciado"/>
            </w:pPr>
            <w:r>
              <w:t>16 – 25 Hz</w:t>
            </w:r>
          </w:p>
        </w:tc>
      </w:tr>
      <w:tr w:rsidR="00E45087" w:rsidTr="00E45087">
        <w:tc>
          <w:tcPr>
            <w:tcW w:w="1701" w:type="dxa"/>
            <w:tcBorders>
              <w:bottom w:val="single" w:sz="4" w:space="0" w:color="auto"/>
            </w:tcBorders>
          </w:tcPr>
          <w:p w:rsidR="00E45087" w:rsidRDefault="00E45087" w:rsidP="00E45087">
            <w:pPr>
              <w:pStyle w:val="Sinespaciado"/>
            </w:pPr>
            <w:r>
              <w:t>Gamma</w:t>
            </w:r>
          </w:p>
        </w:tc>
        <w:tc>
          <w:tcPr>
            <w:tcW w:w="7127" w:type="dxa"/>
            <w:tcBorders>
              <w:bottom w:val="single" w:sz="4" w:space="0" w:color="auto"/>
            </w:tcBorders>
          </w:tcPr>
          <w:p w:rsidR="00E45087" w:rsidRDefault="00E45087" w:rsidP="00E45087">
            <w:pPr>
              <w:pStyle w:val="Sinespaciado"/>
            </w:pPr>
            <w:r>
              <w:t>25 – 45 Hz</w:t>
            </w:r>
          </w:p>
        </w:tc>
      </w:tr>
    </w:tbl>
    <w:p w:rsidR="00E45087" w:rsidRDefault="00E45087" w:rsidP="00AE5384"/>
    <w:p w:rsidR="000164C4" w:rsidRDefault="00E03522" w:rsidP="00AE5384">
      <w:r>
        <w:t>Para el desarrollo de este módulo se</w:t>
      </w:r>
      <w:r w:rsidR="00A942DD">
        <w:t xml:space="preserve"> utilizó la librería </w:t>
      </w:r>
      <w:proofErr w:type="spellStart"/>
      <w:r w:rsidR="00A942DD">
        <w:t>Community</w:t>
      </w:r>
      <w:proofErr w:type="spellEnd"/>
      <w:r w:rsidR="00A942DD">
        <w:t>-SDK</w:t>
      </w:r>
      <w:r w:rsidR="00CE71ED">
        <w:t xml:space="preserve"> </w:t>
      </w:r>
      <w:r w:rsidR="00A942DD">
        <w:t xml:space="preserve">de la empresa </w:t>
      </w:r>
      <w:proofErr w:type="spellStart"/>
      <w:r w:rsidR="00A942DD">
        <w:t>Emotiv</w:t>
      </w:r>
      <w:proofErr w:type="spellEnd"/>
      <w:r w:rsidR="00A942DD">
        <w:t xml:space="preserve"> </w:t>
      </w:r>
      <w:r w:rsidR="00CE71ED">
        <w:fldChar w:fldCharType="begin" w:fldLock="1"/>
      </w:r>
      <w:r w:rsidR="003C0D9A">
        <w:instrText>ADDIN CSL_CITATION { "citationItems" : [ { "id" : "ITEM-1", "itemData" : { "author" : [ { "dropping-particle" : "", "family" : "Emotiv/community-sdk", "given" : "", "non-dropping-particle" : "", "parse-names" : false, "suffix" : "" } ], "id" : "ITEM-1", "issued" : { "date-parts" : [ [ "0" ] ] }, "title" : "No Title", "type" : "webpage" }, "uris" : [ "http://www.mendeley.com/documents/?uuid=14722893-a0ac-47ab-96a0-4f9c93d08f57", "http://www.mendeley.com/documents/?uuid=e99cf2db-9b01-47ad-8a17-c6ae287e511b" ] } ], "mendeley" : { "formattedCitation" : "[30]", "plainTextFormattedCitation" : "[30]", "previouslyFormattedCitation" : "[30]" }, "properties" : {  }, "schema" : "https://github.com/citation-style-language/schema/raw/master/csl-citation.json" }</w:instrText>
      </w:r>
      <w:r w:rsidR="00CE71ED">
        <w:fldChar w:fldCharType="separate"/>
      </w:r>
      <w:r w:rsidR="003C0D9A" w:rsidRPr="003C0D9A">
        <w:rPr>
          <w:noProof/>
        </w:rPr>
        <w:t>[30]</w:t>
      </w:r>
      <w:r w:rsidR="00CE71ED">
        <w:fldChar w:fldCharType="end"/>
      </w:r>
      <w:r>
        <w:t xml:space="preserve"> particularmente la función </w:t>
      </w:r>
      <w:proofErr w:type="spellStart"/>
      <w:r w:rsidRPr="00E03522">
        <w:t>IEE_GetAverageBandPowers</w:t>
      </w:r>
      <w:proofErr w:type="spellEnd"/>
      <w:r>
        <w:t xml:space="preserve">, tiene como parámetros de entrada, el Id del dispositivo BCI, el número de electrodo que se muestra en la </w:t>
      </w:r>
      <w:r w:rsidR="00B34579">
        <w:fldChar w:fldCharType="begin"/>
      </w:r>
      <w:r w:rsidR="00B34579">
        <w:instrText xml:space="preserve"> REF _Ref484393277 \h </w:instrText>
      </w:r>
      <w:r w:rsidR="00B34579">
        <w:fldChar w:fldCharType="separate"/>
      </w:r>
      <w:r w:rsidR="00277F5B">
        <w:t xml:space="preserve">Tabla </w:t>
      </w:r>
      <w:r w:rsidR="00277F5B">
        <w:rPr>
          <w:noProof/>
        </w:rPr>
        <w:t>5</w:t>
      </w:r>
      <w:r w:rsidR="00277F5B">
        <w:t>.</w:t>
      </w:r>
      <w:r w:rsidR="00277F5B">
        <w:rPr>
          <w:noProof/>
        </w:rPr>
        <w:t>4</w:t>
      </w:r>
      <w:r w:rsidR="00B34579">
        <w:fldChar w:fldCharType="end"/>
      </w:r>
      <w:r w:rsidR="000164C4">
        <w:t xml:space="preserve"> y los ondas cerebrales que se muestran en la </w:t>
      </w:r>
      <w:r w:rsidR="000164C4">
        <w:fldChar w:fldCharType="begin"/>
      </w:r>
      <w:r w:rsidR="000164C4">
        <w:instrText xml:space="preserve"> REF _Ref484391231 \h </w:instrText>
      </w:r>
      <w:r w:rsidR="000164C4">
        <w:fldChar w:fldCharType="separate"/>
      </w:r>
      <w:r w:rsidR="00277F5B">
        <w:t xml:space="preserve">Tabla </w:t>
      </w:r>
      <w:r w:rsidR="00277F5B">
        <w:rPr>
          <w:noProof/>
        </w:rPr>
        <w:t>5</w:t>
      </w:r>
      <w:r w:rsidR="00277F5B">
        <w:t>.</w:t>
      </w:r>
      <w:r w:rsidR="00277F5B">
        <w:rPr>
          <w:noProof/>
        </w:rPr>
        <w:t>3</w:t>
      </w:r>
      <w:r w:rsidR="000164C4">
        <w:fldChar w:fldCharType="end"/>
      </w:r>
      <w:r w:rsidR="000164C4">
        <w:t xml:space="preserve"> a continuación se muestra un ejemplo de la función.</w:t>
      </w:r>
    </w:p>
    <w:p w:rsidR="000164C4" w:rsidRPr="00F0466D" w:rsidRDefault="000164C4" w:rsidP="000164C4">
      <w:pPr>
        <w:jc w:val="center"/>
        <w:rPr>
          <w:lang w:val="en-US"/>
        </w:rPr>
      </w:pPr>
      <w:proofErr w:type="spellStart"/>
      <w:r w:rsidRPr="00F0466D">
        <w:rPr>
          <w:lang w:val="en-US"/>
        </w:rPr>
        <w:t>IEE_GetAverageBandPowers</w:t>
      </w:r>
      <w:proofErr w:type="spellEnd"/>
      <w:r w:rsidRPr="00F0466D">
        <w:rPr>
          <w:lang w:val="en-US"/>
        </w:rPr>
        <w:t>(</w:t>
      </w:r>
      <w:proofErr w:type="spellStart"/>
      <w:r w:rsidRPr="00F0466D">
        <w:rPr>
          <w:lang w:val="en-US"/>
        </w:rPr>
        <w:t>userID</w:t>
      </w:r>
      <w:proofErr w:type="spellEnd"/>
      <w:r w:rsidRPr="00F0466D">
        <w:rPr>
          <w:lang w:val="en-US"/>
        </w:rPr>
        <w:t xml:space="preserve">, </w:t>
      </w:r>
      <w:proofErr w:type="spellStart"/>
      <w:r w:rsidRPr="00F0466D">
        <w:rPr>
          <w:lang w:val="en-US"/>
        </w:rPr>
        <w:t>i</w:t>
      </w:r>
      <w:proofErr w:type="spellEnd"/>
      <w:r w:rsidRPr="00F0466D">
        <w:rPr>
          <w:lang w:val="en-US"/>
        </w:rPr>
        <w:t xml:space="preserve">, theta, alpha, </w:t>
      </w:r>
      <w:proofErr w:type="spellStart"/>
      <w:r w:rsidRPr="00F0466D">
        <w:rPr>
          <w:lang w:val="en-US"/>
        </w:rPr>
        <w:t>low_beta</w:t>
      </w:r>
      <w:proofErr w:type="spellEnd"/>
      <w:r w:rsidRPr="00F0466D">
        <w:rPr>
          <w:lang w:val="en-US"/>
        </w:rPr>
        <w:t xml:space="preserve">, </w:t>
      </w:r>
      <w:proofErr w:type="spellStart"/>
      <w:r w:rsidRPr="00F0466D">
        <w:rPr>
          <w:lang w:val="en-US"/>
        </w:rPr>
        <w:t>high_beta</w:t>
      </w:r>
      <w:proofErr w:type="spellEnd"/>
      <w:r w:rsidRPr="00F0466D">
        <w:rPr>
          <w:lang w:val="en-US"/>
        </w:rPr>
        <w:t>, gamma)</w:t>
      </w:r>
    </w:p>
    <w:p w:rsidR="00E45087" w:rsidRPr="00F0466D" w:rsidRDefault="000164C4" w:rsidP="00AE5384">
      <w:pPr>
        <w:rPr>
          <w:lang w:val="en-US"/>
        </w:rPr>
      </w:pPr>
      <w:r w:rsidRPr="005779DE">
        <w:rPr>
          <w:lang w:val="en-US"/>
        </w:rPr>
        <w:t xml:space="preserve">  </w:t>
      </w:r>
    </w:p>
    <w:p w:rsidR="00B34579" w:rsidRDefault="00B34579" w:rsidP="00B34579">
      <w:pPr>
        <w:pStyle w:val="Descripcin"/>
        <w:keepNext/>
      </w:pPr>
      <w:bookmarkStart w:id="167" w:name="_Ref484393277"/>
      <w:bookmarkStart w:id="168" w:name="_Toc486415496"/>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5</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4</w:t>
      </w:r>
      <w:r w:rsidR="00F07634">
        <w:rPr>
          <w:noProof/>
        </w:rPr>
        <w:fldChar w:fldCharType="end"/>
      </w:r>
      <w:bookmarkEnd w:id="167"/>
      <w:r w:rsidR="000164C4">
        <w:t xml:space="preserve"> Id electrodo de la función </w:t>
      </w:r>
      <w:proofErr w:type="spellStart"/>
      <w:r w:rsidR="000164C4" w:rsidRPr="00E03522">
        <w:t>IEE_GetAverageBandPowers</w:t>
      </w:r>
      <w:proofErr w:type="spellEnd"/>
      <w:r w:rsidR="000164C4">
        <w:t>.</w:t>
      </w:r>
      <w:bookmarkEnd w:id="16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3842"/>
        <w:gridCol w:w="3405"/>
      </w:tblGrid>
      <w:tr w:rsidR="008D48D5" w:rsidRPr="00B34579" w:rsidTr="008D48D5">
        <w:tc>
          <w:tcPr>
            <w:tcW w:w="1591" w:type="dxa"/>
            <w:tcBorders>
              <w:top w:val="single" w:sz="4" w:space="0" w:color="auto"/>
              <w:bottom w:val="single" w:sz="4" w:space="0" w:color="auto"/>
            </w:tcBorders>
          </w:tcPr>
          <w:p w:rsidR="008D48D5" w:rsidRPr="00B34579" w:rsidRDefault="008D48D5" w:rsidP="00B31F4C">
            <w:pPr>
              <w:pStyle w:val="Sinespaciado"/>
              <w:rPr>
                <w:b/>
                <w:i/>
              </w:rPr>
            </w:pPr>
            <w:r w:rsidRPr="00B34579">
              <w:rPr>
                <w:b/>
                <w:i/>
              </w:rPr>
              <w:t xml:space="preserve">Id electrodo </w:t>
            </w:r>
          </w:p>
        </w:tc>
        <w:tc>
          <w:tcPr>
            <w:tcW w:w="3842" w:type="dxa"/>
            <w:tcBorders>
              <w:top w:val="single" w:sz="4" w:space="0" w:color="auto"/>
              <w:bottom w:val="single" w:sz="4" w:space="0" w:color="auto"/>
            </w:tcBorders>
          </w:tcPr>
          <w:p w:rsidR="008D48D5" w:rsidRPr="00B34579" w:rsidRDefault="008D48D5" w:rsidP="000164C4">
            <w:pPr>
              <w:pStyle w:val="Sinespaciado"/>
              <w:rPr>
                <w:b/>
                <w:i/>
              </w:rPr>
            </w:pPr>
            <w:r w:rsidRPr="00B34579">
              <w:rPr>
                <w:b/>
                <w:i/>
              </w:rPr>
              <w:t xml:space="preserve">Número </w:t>
            </w:r>
            <w:r>
              <w:rPr>
                <w:b/>
                <w:i/>
              </w:rPr>
              <w:t xml:space="preserve">de electrodo </w:t>
            </w:r>
          </w:p>
        </w:tc>
        <w:tc>
          <w:tcPr>
            <w:tcW w:w="3405" w:type="dxa"/>
            <w:tcBorders>
              <w:top w:val="single" w:sz="4" w:space="0" w:color="auto"/>
              <w:bottom w:val="single" w:sz="4" w:space="0" w:color="auto"/>
            </w:tcBorders>
          </w:tcPr>
          <w:p w:rsidR="008D48D5" w:rsidRPr="00B34579" w:rsidRDefault="008D48D5" w:rsidP="000164C4">
            <w:pPr>
              <w:pStyle w:val="Sinespaciado"/>
              <w:rPr>
                <w:b/>
                <w:i/>
              </w:rPr>
            </w:pPr>
          </w:p>
        </w:tc>
      </w:tr>
      <w:tr w:rsidR="008D48D5" w:rsidRPr="00B31F4C" w:rsidTr="008D48D5">
        <w:tc>
          <w:tcPr>
            <w:tcW w:w="1591" w:type="dxa"/>
            <w:tcBorders>
              <w:top w:val="single" w:sz="4" w:space="0" w:color="auto"/>
            </w:tcBorders>
          </w:tcPr>
          <w:p w:rsidR="008D48D5" w:rsidRPr="00B31F4C" w:rsidRDefault="008D48D5" w:rsidP="00B31F4C">
            <w:pPr>
              <w:pStyle w:val="Sinespaciado"/>
            </w:pPr>
            <w:r w:rsidRPr="00B31F4C">
              <w:t>AF3</w:t>
            </w:r>
          </w:p>
        </w:tc>
        <w:tc>
          <w:tcPr>
            <w:tcW w:w="3842" w:type="dxa"/>
            <w:tcBorders>
              <w:top w:val="single" w:sz="4" w:space="0" w:color="auto"/>
            </w:tcBorders>
          </w:tcPr>
          <w:p w:rsidR="008D48D5" w:rsidRPr="00B31F4C" w:rsidRDefault="008D48D5" w:rsidP="00B31F4C">
            <w:pPr>
              <w:pStyle w:val="Sinespaciado"/>
            </w:pPr>
            <w:r w:rsidRPr="00B31F4C">
              <w:t>3</w:t>
            </w:r>
          </w:p>
        </w:tc>
        <w:tc>
          <w:tcPr>
            <w:tcW w:w="3405" w:type="dxa"/>
            <w:tcBorders>
              <w:top w:val="single" w:sz="4" w:space="0" w:color="auto"/>
            </w:tcBorders>
          </w:tcPr>
          <w:p w:rsidR="008D48D5" w:rsidRPr="00B31F4C" w:rsidRDefault="008D48D5" w:rsidP="00B31F4C">
            <w:pPr>
              <w:pStyle w:val="Sinespaciado"/>
            </w:pPr>
            <w:r>
              <w:t>1</w:t>
            </w:r>
          </w:p>
        </w:tc>
      </w:tr>
      <w:tr w:rsidR="008D48D5" w:rsidRPr="00B31F4C" w:rsidTr="008D48D5">
        <w:tc>
          <w:tcPr>
            <w:tcW w:w="1591" w:type="dxa"/>
          </w:tcPr>
          <w:p w:rsidR="008D48D5" w:rsidRPr="00B31F4C" w:rsidRDefault="008D48D5" w:rsidP="00B31F4C">
            <w:pPr>
              <w:pStyle w:val="Sinespaciado"/>
            </w:pPr>
            <w:r w:rsidRPr="00B31F4C">
              <w:t>F7</w:t>
            </w:r>
          </w:p>
        </w:tc>
        <w:tc>
          <w:tcPr>
            <w:tcW w:w="3842" w:type="dxa"/>
          </w:tcPr>
          <w:p w:rsidR="008D48D5" w:rsidRPr="00B31F4C" w:rsidRDefault="008D48D5" w:rsidP="00B31F4C">
            <w:pPr>
              <w:pStyle w:val="Sinespaciado"/>
            </w:pPr>
            <w:r w:rsidRPr="00B31F4C">
              <w:t>4</w:t>
            </w:r>
          </w:p>
        </w:tc>
        <w:tc>
          <w:tcPr>
            <w:tcW w:w="3405" w:type="dxa"/>
          </w:tcPr>
          <w:p w:rsidR="008D48D5" w:rsidRPr="00B31F4C" w:rsidRDefault="008D48D5" w:rsidP="00B31F4C">
            <w:pPr>
              <w:pStyle w:val="Sinespaciado"/>
            </w:pPr>
            <w:r>
              <w:t>2</w:t>
            </w:r>
          </w:p>
        </w:tc>
      </w:tr>
      <w:tr w:rsidR="008D48D5" w:rsidRPr="00B31F4C" w:rsidTr="008D48D5">
        <w:tc>
          <w:tcPr>
            <w:tcW w:w="1591" w:type="dxa"/>
          </w:tcPr>
          <w:p w:rsidR="008D48D5" w:rsidRPr="00B31F4C" w:rsidRDefault="008D48D5" w:rsidP="00B31F4C">
            <w:pPr>
              <w:pStyle w:val="Sinespaciado"/>
            </w:pPr>
            <w:r w:rsidRPr="00B31F4C">
              <w:t>F3</w:t>
            </w:r>
          </w:p>
        </w:tc>
        <w:tc>
          <w:tcPr>
            <w:tcW w:w="3842" w:type="dxa"/>
          </w:tcPr>
          <w:p w:rsidR="008D48D5" w:rsidRPr="00B31F4C" w:rsidRDefault="008D48D5" w:rsidP="00B31F4C">
            <w:pPr>
              <w:pStyle w:val="Sinespaciado"/>
            </w:pPr>
            <w:r w:rsidRPr="00B31F4C">
              <w:t>5</w:t>
            </w:r>
          </w:p>
        </w:tc>
        <w:tc>
          <w:tcPr>
            <w:tcW w:w="3405" w:type="dxa"/>
          </w:tcPr>
          <w:p w:rsidR="008D48D5" w:rsidRPr="00B31F4C" w:rsidRDefault="008D48D5" w:rsidP="00B31F4C">
            <w:pPr>
              <w:pStyle w:val="Sinespaciado"/>
            </w:pPr>
            <w:r>
              <w:t>3</w:t>
            </w:r>
          </w:p>
        </w:tc>
      </w:tr>
      <w:tr w:rsidR="008D48D5" w:rsidRPr="00B31F4C" w:rsidTr="008D48D5">
        <w:tc>
          <w:tcPr>
            <w:tcW w:w="1591" w:type="dxa"/>
          </w:tcPr>
          <w:p w:rsidR="008D48D5" w:rsidRPr="00B31F4C" w:rsidRDefault="008D48D5" w:rsidP="00B31F4C">
            <w:pPr>
              <w:pStyle w:val="Sinespaciado"/>
            </w:pPr>
            <w:r w:rsidRPr="00B31F4C">
              <w:t>FC5</w:t>
            </w:r>
          </w:p>
        </w:tc>
        <w:tc>
          <w:tcPr>
            <w:tcW w:w="3842" w:type="dxa"/>
          </w:tcPr>
          <w:p w:rsidR="008D48D5" w:rsidRPr="00B31F4C" w:rsidRDefault="008D48D5" w:rsidP="00B31F4C">
            <w:pPr>
              <w:pStyle w:val="Sinespaciado"/>
            </w:pPr>
            <w:r w:rsidRPr="00B31F4C">
              <w:t>6</w:t>
            </w:r>
          </w:p>
        </w:tc>
        <w:tc>
          <w:tcPr>
            <w:tcW w:w="3405" w:type="dxa"/>
          </w:tcPr>
          <w:p w:rsidR="008D48D5" w:rsidRPr="00B31F4C" w:rsidRDefault="008D48D5" w:rsidP="00B31F4C">
            <w:pPr>
              <w:pStyle w:val="Sinespaciado"/>
            </w:pPr>
            <w:r>
              <w:t>4</w:t>
            </w:r>
          </w:p>
        </w:tc>
      </w:tr>
      <w:tr w:rsidR="008D48D5" w:rsidRPr="00B31F4C" w:rsidTr="008D48D5">
        <w:tc>
          <w:tcPr>
            <w:tcW w:w="1591" w:type="dxa"/>
          </w:tcPr>
          <w:p w:rsidR="008D48D5" w:rsidRPr="00B31F4C" w:rsidRDefault="008D48D5" w:rsidP="00B31F4C">
            <w:pPr>
              <w:pStyle w:val="Sinespaciado"/>
            </w:pPr>
            <w:r w:rsidRPr="00B31F4C">
              <w:t>T7</w:t>
            </w:r>
          </w:p>
        </w:tc>
        <w:tc>
          <w:tcPr>
            <w:tcW w:w="3842" w:type="dxa"/>
          </w:tcPr>
          <w:p w:rsidR="008D48D5" w:rsidRPr="00B31F4C" w:rsidRDefault="008D48D5" w:rsidP="00B31F4C">
            <w:pPr>
              <w:pStyle w:val="Sinespaciado"/>
            </w:pPr>
            <w:r w:rsidRPr="00B31F4C">
              <w:t>7</w:t>
            </w:r>
          </w:p>
        </w:tc>
        <w:tc>
          <w:tcPr>
            <w:tcW w:w="3405" w:type="dxa"/>
          </w:tcPr>
          <w:p w:rsidR="008D48D5" w:rsidRPr="00B31F4C" w:rsidRDefault="008D48D5" w:rsidP="00B31F4C">
            <w:pPr>
              <w:pStyle w:val="Sinespaciado"/>
            </w:pPr>
            <w:r>
              <w:t>5</w:t>
            </w:r>
          </w:p>
        </w:tc>
      </w:tr>
      <w:tr w:rsidR="008D48D5" w:rsidRPr="00B31F4C" w:rsidTr="008D48D5">
        <w:tc>
          <w:tcPr>
            <w:tcW w:w="1591" w:type="dxa"/>
          </w:tcPr>
          <w:p w:rsidR="008D48D5" w:rsidRPr="00B31F4C" w:rsidRDefault="008D48D5" w:rsidP="00B31F4C">
            <w:pPr>
              <w:pStyle w:val="Sinespaciado"/>
            </w:pPr>
            <w:r w:rsidRPr="00B31F4C">
              <w:t>P7</w:t>
            </w:r>
          </w:p>
        </w:tc>
        <w:tc>
          <w:tcPr>
            <w:tcW w:w="3842" w:type="dxa"/>
          </w:tcPr>
          <w:p w:rsidR="008D48D5" w:rsidRPr="00B31F4C" w:rsidRDefault="008D48D5" w:rsidP="00B31F4C">
            <w:pPr>
              <w:pStyle w:val="Sinespaciado"/>
            </w:pPr>
            <w:r w:rsidRPr="00B31F4C">
              <w:t>8</w:t>
            </w:r>
          </w:p>
        </w:tc>
        <w:tc>
          <w:tcPr>
            <w:tcW w:w="3405" w:type="dxa"/>
          </w:tcPr>
          <w:p w:rsidR="008D48D5" w:rsidRPr="00B31F4C" w:rsidRDefault="008D48D5" w:rsidP="00B31F4C">
            <w:pPr>
              <w:pStyle w:val="Sinespaciado"/>
            </w:pPr>
            <w:r>
              <w:t>6</w:t>
            </w:r>
          </w:p>
        </w:tc>
      </w:tr>
      <w:tr w:rsidR="008D48D5" w:rsidRPr="00B31F4C" w:rsidTr="008D48D5">
        <w:tc>
          <w:tcPr>
            <w:tcW w:w="1591" w:type="dxa"/>
          </w:tcPr>
          <w:p w:rsidR="008D48D5" w:rsidRPr="00B31F4C" w:rsidRDefault="008D48D5" w:rsidP="00B31F4C">
            <w:pPr>
              <w:pStyle w:val="Sinespaciado"/>
            </w:pPr>
            <w:r w:rsidRPr="00B31F4C">
              <w:t>O1</w:t>
            </w:r>
          </w:p>
        </w:tc>
        <w:tc>
          <w:tcPr>
            <w:tcW w:w="3842" w:type="dxa"/>
          </w:tcPr>
          <w:p w:rsidR="008D48D5" w:rsidRPr="00B31F4C" w:rsidRDefault="008D48D5" w:rsidP="00B31F4C">
            <w:pPr>
              <w:pStyle w:val="Sinespaciado"/>
            </w:pPr>
            <w:r w:rsidRPr="00B31F4C">
              <w:t>9</w:t>
            </w:r>
          </w:p>
        </w:tc>
        <w:tc>
          <w:tcPr>
            <w:tcW w:w="3405" w:type="dxa"/>
          </w:tcPr>
          <w:p w:rsidR="008D48D5" w:rsidRPr="00B31F4C" w:rsidRDefault="008D48D5" w:rsidP="00B31F4C">
            <w:pPr>
              <w:pStyle w:val="Sinespaciado"/>
            </w:pPr>
            <w:r>
              <w:t>7</w:t>
            </w:r>
          </w:p>
        </w:tc>
      </w:tr>
      <w:tr w:rsidR="008D48D5" w:rsidRPr="00B31F4C" w:rsidTr="008D48D5">
        <w:tc>
          <w:tcPr>
            <w:tcW w:w="1591" w:type="dxa"/>
          </w:tcPr>
          <w:p w:rsidR="008D48D5" w:rsidRPr="00B31F4C" w:rsidRDefault="008D48D5" w:rsidP="00B31F4C">
            <w:pPr>
              <w:pStyle w:val="Sinespaciado"/>
            </w:pPr>
            <w:r w:rsidRPr="00B31F4C">
              <w:t>O2</w:t>
            </w:r>
          </w:p>
        </w:tc>
        <w:tc>
          <w:tcPr>
            <w:tcW w:w="3842" w:type="dxa"/>
          </w:tcPr>
          <w:p w:rsidR="008D48D5" w:rsidRPr="00B31F4C" w:rsidRDefault="008D48D5" w:rsidP="00B31F4C">
            <w:pPr>
              <w:pStyle w:val="Sinespaciado"/>
            </w:pPr>
            <w:r w:rsidRPr="00B31F4C">
              <w:t>10</w:t>
            </w:r>
          </w:p>
        </w:tc>
        <w:tc>
          <w:tcPr>
            <w:tcW w:w="3405" w:type="dxa"/>
          </w:tcPr>
          <w:p w:rsidR="008D48D5" w:rsidRPr="00B31F4C" w:rsidRDefault="008D48D5" w:rsidP="00B31F4C">
            <w:pPr>
              <w:pStyle w:val="Sinespaciado"/>
            </w:pPr>
            <w:r>
              <w:t>8</w:t>
            </w:r>
          </w:p>
        </w:tc>
      </w:tr>
      <w:tr w:rsidR="008D48D5" w:rsidRPr="00B31F4C" w:rsidTr="008D48D5">
        <w:tc>
          <w:tcPr>
            <w:tcW w:w="1591" w:type="dxa"/>
          </w:tcPr>
          <w:p w:rsidR="008D48D5" w:rsidRPr="00B31F4C" w:rsidRDefault="008D48D5" w:rsidP="00B31F4C">
            <w:pPr>
              <w:pStyle w:val="Sinespaciado"/>
            </w:pPr>
            <w:r w:rsidRPr="00B31F4C">
              <w:t>P8</w:t>
            </w:r>
          </w:p>
        </w:tc>
        <w:tc>
          <w:tcPr>
            <w:tcW w:w="3842" w:type="dxa"/>
          </w:tcPr>
          <w:p w:rsidR="008D48D5" w:rsidRPr="00B31F4C" w:rsidRDefault="008D48D5" w:rsidP="00B31F4C">
            <w:pPr>
              <w:pStyle w:val="Sinespaciado"/>
            </w:pPr>
            <w:r w:rsidRPr="00B31F4C">
              <w:t>11</w:t>
            </w:r>
          </w:p>
        </w:tc>
        <w:tc>
          <w:tcPr>
            <w:tcW w:w="3405" w:type="dxa"/>
          </w:tcPr>
          <w:p w:rsidR="008D48D5" w:rsidRPr="00B31F4C" w:rsidRDefault="008D48D5" w:rsidP="00B31F4C">
            <w:pPr>
              <w:pStyle w:val="Sinespaciado"/>
            </w:pPr>
            <w:r>
              <w:t>9</w:t>
            </w:r>
          </w:p>
        </w:tc>
      </w:tr>
      <w:tr w:rsidR="008D48D5" w:rsidRPr="00B31F4C" w:rsidTr="008D48D5">
        <w:tc>
          <w:tcPr>
            <w:tcW w:w="1591" w:type="dxa"/>
          </w:tcPr>
          <w:p w:rsidR="008D48D5" w:rsidRPr="00B31F4C" w:rsidRDefault="008D48D5" w:rsidP="00B31F4C">
            <w:pPr>
              <w:pStyle w:val="Sinespaciado"/>
            </w:pPr>
            <w:r w:rsidRPr="00B31F4C">
              <w:t>T8</w:t>
            </w:r>
          </w:p>
        </w:tc>
        <w:tc>
          <w:tcPr>
            <w:tcW w:w="3842" w:type="dxa"/>
          </w:tcPr>
          <w:p w:rsidR="008D48D5" w:rsidRPr="00B31F4C" w:rsidRDefault="008D48D5" w:rsidP="00B31F4C">
            <w:pPr>
              <w:pStyle w:val="Sinespaciado"/>
            </w:pPr>
            <w:r w:rsidRPr="00B31F4C">
              <w:t>12</w:t>
            </w:r>
          </w:p>
        </w:tc>
        <w:tc>
          <w:tcPr>
            <w:tcW w:w="3405" w:type="dxa"/>
          </w:tcPr>
          <w:p w:rsidR="008D48D5" w:rsidRPr="00B31F4C" w:rsidRDefault="008D48D5" w:rsidP="00B31F4C">
            <w:pPr>
              <w:pStyle w:val="Sinespaciado"/>
            </w:pPr>
            <w:r>
              <w:t>10</w:t>
            </w:r>
          </w:p>
        </w:tc>
      </w:tr>
      <w:tr w:rsidR="008D48D5" w:rsidRPr="00B31F4C" w:rsidTr="008D48D5">
        <w:tc>
          <w:tcPr>
            <w:tcW w:w="1591" w:type="dxa"/>
          </w:tcPr>
          <w:p w:rsidR="008D48D5" w:rsidRPr="00B31F4C" w:rsidRDefault="008D48D5" w:rsidP="00B31F4C">
            <w:pPr>
              <w:pStyle w:val="Sinespaciado"/>
            </w:pPr>
            <w:r w:rsidRPr="00B31F4C">
              <w:t>FC6</w:t>
            </w:r>
          </w:p>
        </w:tc>
        <w:tc>
          <w:tcPr>
            <w:tcW w:w="3842" w:type="dxa"/>
          </w:tcPr>
          <w:p w:rsidR="008D48D5" w:rsidRPr="00B31F4C" w:rsidRDefault="008D48D5" w:rsidP="00B31F4C">
            <w:pPr>
              <w:pStyle w:val="Sinespaciado"/>
            </w:pPr>
            <w:r w:rsidRPr="00B31F4C">
              <w:t>13</w:t>
            </w:r>
          </w:p>
        </w:tc>
        <w:tc>
          <w:tcPr>
            <w:tcW w:w="3405" w:type="dxa"/>
          </w:tcPr>
          <w:p w:rsidR="008D48D5" w:rsidRPr="00B31F4C" w:rsidRDefault="008D48D5" w:rsidP="00B31F4C">
            <w:pPr>
              <w:pStyle w:val="Sinespaciado"/>
            </w:pPr>
            <w:r>
              <w:t>11</w:t>
            </w:r>
          </w:p>
        </w:tc>
      </w:tr>
      <w:tr w:rsidR="008D48D5" w:rsidRPr="00B31F4C" w:rsidTr="008D48D5">
        <w:tc>
          <w:tcPr>
            <w:tcW w:w="1591" w:type="dxa"/>
          </w:tcPr>
          <w:p w:rsidR="008D48D5" w:rsidRPr="00B31F4C" w:rsidRDefault="008D48D5" w:rsidP="00B31F4C">
            <w:pPr>
              <w:pStyle w:val="Sinespaciado"/>
            </w:pPr>
            <w:r>
              <w:t>T</w:t>
            </w:r>
            <w:r w:rsidRPr="00B31F4C">
              <w:t>4</w:t>
            </w:r>
          </w:p>
        </w:tc>
        <w:tc>
          <w:tcPr>
            <w:tcW w:w="3842" w:type="dxa"/>
          </w:tcPr>
          <w:p w:rsidR="008D48D5" w:rsidRPr="00B31F4C" w:rsidRDefault="008D48D5" w:rsidP="00B31F4C">
            <w:pPr>
              <w:pStyle w:val="Sinespaciado"/>
            </w:pPr>
            <w:r w:rsidRPr="00B31F4C">
              <w:t>14</w:t>
            </w:r>
          </w:p>
        </w:tc>
        <w:tc>
          <w:tcPr>
            <w:tcW w:w="3405" w:type="dxa"/>
          </w:tcPr>
          <w:p w:rsidR="008D48D5" w:rsidRPr="00B31F4C" w:rsidRDefault="008D48D5" w:rsidP="00B31F4C">
            <w:pPr>
              <w:pStyle w:val="Sinespaciado"/>
            </w:pPr>
            <w:r>
              <w:t>12</w:t>
            </w:r>
          </w:p>
        </w:tc>
      </w:tr>
      <w:tr w:rsidR="008D48D5" w:rsidRPr="00B31F4C" w:rsidTr="008D48D5">
        <w:tc>
          <w:tcPr>
            <w:tcW w:w="1591" w:type="dxa"/>
          </w:tcPr>
          <w:p w:rsidR="008D48D5" w:rsidRPr="00B31F4C" w:rsidRDefault="008D48D5" w:rsidP="00B31F4C">
            <w:pPr>
              <w:pStyle w:val="Sinespaciado"/>
            </w:pPr>
            <w:r w:rsidRPr="00B31F4C">
              <w:t>F8</w:t>
            </w:r>
          </w:p>
        </w:tc>
        <w:tc>
          <w:tcPr>
            <w:tcW w:w="3842" w:type="dxa"/>
          </w:tcPr>
          <w:p w:rsidR="008D48D5" w:rsidRPr="00B31F4C" w:rsidRDefault="008D48D5" w:rsidP="00B31F4C">
            <w:pPr>
              <w:pStyle w:val="Sinespaciado"/>
            </w:pPr>
            <w:r w:rsidRPr="00B31F4C">
              <w:t>15</w:t>
            </w:r>
          </w:p>
        </w:tc>
        <w:tc>
          <w:tcPr>
            <w:tcW w:w="3405" w:type="dxa"/>
          </w:tcPr>
          <w:p w:rsidR="008D48D5" w:rsidRPr="00B31F4C" w:rsidRDefault="008D48D5" w:rsidP="00B31F4C">
            <w:pPr>
              <w:pStyle w:val="Sinespaciado"/>
            </w:pPr>
            <w:r>
              <w:t>13</w:t>
            </w:r>
          </w:p>
        </w:tc>
      </w:tr>
      <w:tr w:rsidR="008D48D5" w:rsidRPr="00B31F4C" w:rsidTr="008D48D5">
        <w:trPr>
          <w:trHeight w:val="80"/>
        </w:trPr>
        <w:tc>
          <w:tcPr>
            <w:tcW w:w="1591" w:type="dxa"/>
            <w:tcBorders>
              <w:bottom w:val="single" w:sz="4" w:space="0" w:color="auto"/>
            </w:tcBorders>
          </w:tcPr>
          <w:p w:rsidR="008D48D5" w:rsidRPr="00B31F4C" w:rsidRDefault="008D48D5" w:rsidP="00B31F4C">
            <w:pPr>
              <w:pStyle w:val="Sinespaciado"/>
            </w:pPr>
            <w:r w:rsidRPr="00B31F4C">
              <w:t>F4</w:t>
            </w:r>
          </w:p>
        </w:tc>
        <w:tc>
          <w:tcPr>
            <w:tcW w:w="3842" w:type="dxa"/>
            <w:tcBorders>
              <w:bottom w:val="single" w:sz="4" w:space="0" w:color="auto"/>
            </w:tcBorders>
          </w:tcPr>
          <w:p w:rsidR="008D48D5" w:rsidRPr="00B31F4C" w:rsidRDefault="008D48D5" w:rsidP="00B31F4C">
            <w:pPr>
              <w:pStyle w:val="Sinespaciado"/>
            </w:pPr>
            <w:r w:rsidRPr="00B31F4C">
              <w:t>16</w:t>
            </w:r>
          </w:p>
        </w:tc>
        <w:tc>
          <w:tcPr>
            <w:tcW w:w="3405" w:type="dxa"/>
            <w:tcBorders>
              <w:bottom w:val="single" w:sz="4" w:space="0" w:color="auto"/>
            </w:tcBorders>
          </w:tcPr>
          <w:p w:rsidR="008D48D5" w:rsidRPr="00B31F4C" w:rsidRDefault="008D48D5" w:rsidP="00B31F4C">
            <w:pPr>
              <w:pStyle w:val="Sinespaciado"/>
            </w:pPr>
            <w:r>
              <w:t>14</w:t>
            </w:r>
          </w:p>
        </w:tc>
      </w:tr>
    </w:tbl>
    <w:p w:rsidR="00E03522" w:rsidRDefault="00E03522" w:rsidP="00AE5384"/>
    <w:p w:rsidR="00D26645" w:rsidRDefault="00C2126E" w:rsidP="00F04F22">
      <w:pPr>
        <w:pStyle w:val="Ttulo3"/>
      </w:pPr>
      <w:r>
        <w:t xml:space="preserve">   </w:t>
      </w:r>
      <w:bookmarkStart w:id="169" w:name="_Toc486415622"/>
      <w:r w:rsidR="00F04F22">
        <w:t>Módulo 2. Clasificación del estado mental</w:t>
      </w:r>
      <w:bookmarkEnd w:id="169"/>
    </w:p>
    <w:p w:rsidR="00580852" w:rsidRDefault="009706D5" w:rsidP="00F04F22">
      <w:r>
        <w:t xml:space="preserve">Este módulo </w:t>
      </w:r>
      <w:r w:rsidR="00580852">
        <w:t xml:space="preserve">corresponde a la fase 3 de la metodología </w:t>
      </w:r>
      <w:r w:rsidR="00CC3AFA">
        <w:t xml:space="preserve">de solución </w:t>
      </w:r>
      <w:r w:rsidR="00580852">
        <w:t>recibe como entrada las ondas cerebrales</w:t>
      </w:r>
      <w:r w:rsidR="00CC3AFA">
        <w:t xml:space="preserve"> (theta, </w:t>
      </w:r>
      <w:proofErr w:type="spellStart"/>
      <w:r w:rsidR="00CC3AFA">
        <w:t>alpha</w:t>
      </w:r>
      <w:proofErr w:type="spellEnd"/>
      <w:r w:rsidR="00CC3AFA">
        <w:t>, beta baja, beta alta y gamma)</w:t>
      </w:r>
      <w:r w:rsidR="00580852">
        <w:t xml:space="preserve"> procesadas en el primer módulo. </w:t>
      </w:r>
      <w:r w:rsidR="00CC3AFA">
        <w:t>Este módulo c</w:t>
      </w:r>
      <w:r w:rsidR="00580852">
        <w:t xml:space="preserve">onsta de dos actividades entrenamiento y clasificación. </w:t>
      </w:r>
      <w:r w:rsidR="00CC3AFA">
        <w:t xml:space="preserve">A </w:t>
      </w:r>
      <w:r w:rsidR="005B47DE">
        <w:t>continuación,</w:t>
      </w:r>
      <w:r w:rsidR="00CC3AFA">
        <w:t xml:space="preserve"> se describen las dos actividades.</w:t>
      </w:r>
    </w:p>
    <w:p w:rsidR="001500F7" w:rsidRDefault="00B07BB9" w:rsidP="00B07BB9">
      <w:pPr>
        <w:pStyle w:val="Ttulo4"/>
      </w:pPr>
      <w:r>
        <w:t xml:space="preserve">Entrenamiento </w:t>
      </w:r>
    </w:p>
    <w:p w:rsidR="00223331" w:rsidRDefault="001500F7" w:rsidP="001500F7">
      <w:r>
        <w:t xml:space="preserve">Para el entrenamiento </w:t>
      </w:r>
      <w:r w:rsidR="00623F95">
        <w:t xml:space="preserve">se desarrolló una aplicación en Python 2.7. Tiene como entrada las señales </w:t>
      </w:r>
      <w:proofErr w:type="spellStart"/>
      <w:r w:rsidR="00623F95">
        <w:t>electroencefalográficas</w:t>
      </w:r>
      <w:proofErr w:type="spellEnd"/>
      <w:r w:rsidR="00623F95">
        <w:t xml:space="preserve"> adquiridas mediante</w:t>
      </w:r>
      <w:r w:rsidR="005032DD">
        <w:t xml:space="preserve"> el dispositivo BCI </w:t>
      </w:r>
      <w:proofErr w:type="spellStart"/>
      <w:r w:rsidR="005032DD">
        <w:t>Emotiv</w:t>
      </w:r>
      <w:proofErr w:type="spellEnd"/>
      <w:r w:rsidR="005032DD">
        <w:t xml:space="preserve"> </w:t>
      </w:r>
      <w:proofErr w:type="spellStart"/>
      <w:r w:rsidR="005032DD">
        <w:t>Epoc</w:t>
      </w:r>
      <w:proofErr w:type="spellEnd"/>
      <w:r w:rsidR="005032DD">
        <w:t>, se aplican varias</w:t>
      </w:r>
      <w:r w:rsidR="007A7125">
        <w:t xml:space="preserve"> actividades que propicien dichos estados mentales (operaciones matemáticas para el estado de concentración y clips de películas para el estado de felicidad)</w:t>
      </w:r>
      <w:r w:rsidR="00223331">
        <w:t xml:space="preserve"> </w:t>
      </w:r>
      <w:r w:rsidR="00223331">
        <w:fldChar w:fldCharType="begin" w:fldLock="1"/>
      </w:r>
      <w:r w:rsidR="003C0D9A">
        <w:instrText>ADDIN CSL_CITATION { "citationItems" : [ { "id" : "ITEM-1", "itemData" : { "DOI" : "10.1080/02699930903274322", "ISSN" : "0269-9931", "author" : [ { "dropping-particle" : "", "family" : "Schaefer", "given" : "Alexandre", "non-dropping-particle" : "", "parse-names" : false, "suffix" : "" }, { "dropping-particle" : "", "family" : "Nils", "given" : "Fr\u00e9d\u00e9ric", "non-dropping-particle" : "", "parse-names" : false, "suffix" : "" }, { "dropping-particle" : "", "family" : "Sanchez", "given" : "Xavier", "non-dropping-particle" : "", "parse-names" : false, "suffix" : "" }, { "dropping-particle" : "", "family" : "Philippot", "given" : "Pierre", "non-dropping-particle" : "", "parse-names" : false, "suffix" : "" } ], "container-title" : "Cognition &amp; Emotion", "id" : "ITEM-1", "issue" : "7", "issued" : { "date-parts" : [ [ "2010", "11" ] ] }, "page" : "1153-1172", "title" : "Assessing the effectiveness of a large database of emotion-eliciting films: A new tool for emotion researchers", "type" : "article-journal", "volume" : "24" }, "uris" : [ "http://www.mendeley.com/documents/?uuid=207de7fe-1304-4cb1-a094-a7a0b50e0c87" ] } ], "mendeley" : { "formattedCitation" : "[32]", "plainTextFormattedCitation" : "[32]", "previouslyFormattedCitation" : "[32]" }, "properties" : {  }, "schema" : "https://github.com/citation-style-language/schema/raw/master/csl-citation.json" }</w:instrText>
      </w:r>
      <w:r w:rsidR="00223331">
        <w:fldChar w:fldCharType="separate"/>
      </w:r>
      <w:r w:rsidR="003C0D9A" w:rsidRPr="003C0D9A">
        <w:rPr>
          <w:noProof/>
        </w:rPr>
        <w:t>[32]</w:t>
      </w:r>
      <w:r w:rsidR="00223331">
        <w:fldChar w:fldCharType="end"/>
      </w:r>
      <w:r w:rsidR="007A7125">
        <w:t xml:space="preserve">. Posteriormente se procesa la información electroencefalográfica de las cinco ondas cerebrales (theta, </w:t>
      </w:r>
      <w:proofErr w:type="spellStart"/>
      <w:r w:rsidR="007A7125">
        <w:t>alpha</w:t>
      </w:r>
      <w:proofErr w:type="spellEnd"/>
      <w:r w:rsidR="007A7125">
        <w:t>, beta baja, beta alta y gamma)  y se guarda en un archivo CSV</w:t>
      </w:r>
      <w:r w:rsidR="007A7125" w:rsidRPr="00D21A6A">
        <w:rPr>
          <w:rStyle w:val="Refdenotaalpie"/>
        </w:rPr>
        <w:footnoteReference w:id="1"/>
      </w:r>
      <w:r w:rsidR="00097F64">
        <w:t xml:space="preserve"> </w:t>
      </w:r>
      <w:r w:rsidR="00223331">
        <w:t>por cada sujeto de prueba.</w:t>
      </w:r>
      <w:r w:rsidR="00CF63B8">
        <w:t xml:space="preserve"> En la </w:t>
      </w:r>
      <w:r w:rsidR="00CF63B8">
        <w:fldChar w:fldCharType="begin"/>
      </w:r>
      <w:r w:rsidR="00CF63B8">
        <w:instrText xml:space="preserve"> REF _Ref484516469 \h </w:instrText>
      </w:r>
      <w:r w:rsidR="00CF63B8">
        <w:fldChar w:fldCharType="separate"/>
      </w:r>
      <w:r w:rsidR="00277F5B">
        <w:t xml:space="preserve">Figura </w:t>
      </w:r>
      <w:r w:rsidR="00277F5B">
        <w:rPr>
          <w:noProof/>
        </w:rPr>
        <w:t>5</w:t>
      </w:r>
      <w:r w:rsidR="00277F5B">
        <w:t>.</w:t>
      </w:r>
      <w:r w:rsidR="00277F5B">
        <w:rPr>
          <w:noProof/>
        </w:rPr>
        <w:t>3</w:t>
      </w:r>
      <w:r w:rsidR="00CF63B8">
        <w:fldChar w:fldCharType="end"/>
      </w:r>
      <w:r w:rsidR="00CF63B8">
        <w:t xml:space="preserve"> se describe el proceso para la detección de estados mentales y en la </w:t>
      </w:r>
      <w:r w:rsidR="00CF63B8">
        <w:fldChar w:fldCharType="begin"/>
      </w:r>
      <w:r w:rsidR="00CF63B8">
        <w:instrText xml:space="preserve"> REF _Ref484512931 \h </w:instrText>
      </w:r>
      <w:r w:rsidR="00CF63B8">
        <w:fldChar w:fldCharType="separate"/>
      </w:r>
      <w:r w:rsidR="00277F5B">
        <w:t xml:space="preserve">Tabla </w:t>
      </w:r>
      <w:r w:rsidR="00277F5B">
        <w:rPr>
          <w:noProof/>
        </w:rPr>
        <w:t>5</w:t>
      </w:r>
      <w:r w:rsidR="00277F5B">
        <w:t>.</w:t>
      </w:r>
      <w:r w:rsidR="00277F5B">
        <w:rPr>
          <w:noProof/>
        </w:rPr>
        <w:t>5</w:t>
      </w:r>
      <w:r w:rsidR="00CF63B8">
        <w:fldChar w:fldCharType="end"/>
      </w:r>
      <w:r w:rsidR="00CF63B8">
        <w:t xml:space="preserve"> se muestra un ejemplo del archivo CSV </w:t>
      </w:r>
      <w:r w:rsidR="00E27589">
        <w:t>donde se muestran las cinco ondas cerebrales y estado mental</w:t>
      </w:r>
      <w:r w:rsidR="00CF63B8">
        <w:t>.</w:t>
      </w:r>
      <w:r w:rsidR="00E714CA">
        <w:t xml:space="preserve">  </w:t>
      </w:r>
    </w:p>
    <w:p w:rsidR="003F222D" w:rsidRDefault="00E714CA" w:rsidP="00D26560">
      <w:pPr>
        <w:jc w:val="center"/>
      </w:pPr>
      <w:r>
        <w:rPr>
          <w:noProof/>
          <w:lang w:eastAsia="es-MX"/>
        </w:rPr>
        <w:drawing>
          <wp:inline distT="0" distB="0" distL="0" distR="0" wp14:anchorId="7061D66E" wp14:editId="746C2987">
            <wp:extent cx="5486400" cy="5189517"/>
            <wp:effectExtent l="0" t="0" r="0" b="1143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521036" w:rsidRDefault="00AC2062" w:rsidP="00D26560">
      <w:pPr>
        <w:pStyle w:val="Descripcin"/>
        <w:jc w:val="center"/>
      </w:pPr>
      <w:bookmarkStart w:id="170" w:name="_Ref484516469"/>
      <w:bookmarkStart w:id="171" w:name="_Toc486415535"/>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5</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3</w:t>
      </w:r>
      <w:r w:rsidR="00F07634">
        <w:rPr>
          <w:noProof/>
        </w:rPr>
        <w:fldChar w:fldCharType="end"/>
      </w:r>
      <w:bookmarkEnd w:id="170"/>
      <w:r>
        <w:t xml:space="preserve"> Proceso de entrenamiento para detectar los estados mentales de concentración y relajación.</w:t>
      </w:r>
      <w:bookmarkEnd w:id="171"/>
    </w:p>
    <w:p w:rsidR="00D26560" w:rsidRPr="00D26560" w:rsidRDefault="00D26560" w:rsidP="00D26560"/>
    <w:p w:rsidR="00055926" w:rsidRPr="00A955F5" w:rsidRDefault="00055926" w:rsidP="00055926">
      <w:pPr>
        <w:pStyle w:val="Descripcin"/>
        <w:keepNext/>
        <w:rPr>
          <w:b/>
          <w:u w:val="single"/>
        </w:rPr>
      </w:pPr>
      <w:bookmarkStart w:id="172" w:name="_Ref484512931"/>
      <w:bookmarkStart w:id="173" w:name="_Toc486415497"/>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5</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5</w:t>
      </w:r>
      <w:r w:rsidR="00F07634">
        <w:rPr>
          <w:noProof/>
        </w:rPr>
        <w:fldChar w:fldCharType="end"/>
      </w:r>
      <w:bookmarkEnd w:id="172"/>
      <w:r>
        <w:t xml:space="preserve"> </w:t>
      </w:r>
      <w:r w:rsidR="004E69C9">
        <w:t xml:space="preserve">Ejemplo de un </w:t>
      </w:r>
      <w:proofErr w:type="spellStart"/>
      <w:r w:rsidR="004E69C9">
        <w:t>dataset</w:t>
      </w:r>
      <w:proofErr w:type="spellEnd"/>
      <w:r w:rsidR="004E69C9">
        <w:t xml:space="preserve"> en formato CSV</w:t>
      </w:r>
      <w:r w:rsidR="00A955F5">
        <w:t>.</w:t>
      </w:r>
      <w:bookmarkEnd w:id="17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3D0A24" w:rsidRPr="00055926" w:rsidTr="00055926">
        <w:tc>
          <w:tcPr>
            <w:tcW w:w="8642" w:type="dxa"/>
            <w:tcBorders>
              <w:top w:val="single" w:sz="4" w:space="0" w:color="auto"/>
              <w:bottom w:val="single" w:sz="4" w:space="0" w:color="auto"/>
            </w:tcBorders>
          </w:tcPr>
          <w:p w:rsidR="003D0A24" w:rsidRPr="00055926" w:rsidRDefault="00055926" w:rsidP="00055926">
            <w:pPr>
              <w:pStyle w:val="Sinespaciado"/>
              <w:rPr>
                <w:b/>
                <w:i/>
              </w:rPr>
            </w:pPr>
            <w:r w:rsidRPr="00055926">
              <w:rPr>
                <w:b/>
                <w:i/>
              </w:rPr>
              <w:t>Theta, Alpha, Beta Baja, Beta Alta, Gamma, Estado Mental</w:t>
            </w:r>
          </w:p>
        </w:tc>
      </w:tr>
      <w:tr w:rsidR="003D0A24" w:rsidTr="00055926">
        <w:tc>
          <w:tcPr>
            <w:tcW w:w="8642" w:type="dxa"/>
            <w:tcBorders>
              <w:top w:val="single" w:sz="4" w:space="0" w:color="auto"/>
              <w:bottom w:val="single" w:sz="4" w:space="0" w:color="auto"/>
            </w:tcBorders>
          </w:tcPr>
          <w:p w:rsidR="003D0A24" w:rsidRDefault="003D0A24" w:rsidP="00055926">
            <w:pPr>
              <w:pStyle w:val="Sinespaciado"/>
            </w:pPr>
            <w:r>
              <w:t>28.54, 5.43, 1.69, 0.84, 0.93, Concentración</w:t>
            </w:r>
          </w:p>
          <w:p w:rsidR="003D0A24" w:rsidRDefault="003D0A24" w:rsidP="00055926">
            <w:pPr>
              <w:pStyle w:val="Sinespaciado"/>
            </w:pPr>
            <w:r>
              <w:t>23.82, 4.54, 0.97, 0.33, 0.17, Concentración</w:t>
            </w:r>
          </w:p>
          <w:p w:rsidR="003D0A24" w:rsidRDefault="003D0A24" w:rsidP="00055926">
            <w:pPr>
              <w:pStyle w:val="Sinespaciado"/>
            </w:pPr>
            <w:r>
              <w:t>25.87, 3.25, 0.61, 0.29, 0.11, Concentración</w:t>
            </w:r>
          </w:p>
          <w:p w:rsidR="003D0A24" w:rsidRDefault="003D0A24" w:rsidP="00055926">
            <w:pPr>
              <w:pStyle w:val="Sinespaciado"/>
            </w:pPr>
            <w:r>
              <w:t>20.27, 2.04, 0.42, 0.21, 0.14, Concentración</w:t>
            </w:r>
          </w:p>
          <w:p w:rsidR="003D0A24" w:rsidRDefault="003D0A24" w:rsidP="00055926">
            <w:pPr>
              <w:pStyle w:val="Sinespaciado"/>
            </w:pPr>
            <w:r>
              <w:t>32.06, 1.55, 0.57, 0.2, 0.13, Concentración</w:t>
            </w:r>
          </w:p>
          <w:p w:rsidR="003D0A24" w:rsidRDefault="003D0A24" w:rsidP="00055926">
            <w:pPr>
              <w:pStyle w:val="Sinespaciado"/>
            </w:pPr>
            <w:r>
              <w:t>65.72, 7.01, 1.65, 0.73, 0.5, Felicidad</w:t>
            </w:r>
          </w:p>
          <w:p w:rsidR="003D0A24" w:rsidRDefault="003D0A24" w:rsidP="00055926">
            <w:pPr>
              <w:pStyle w:val="Sinespaciado"/>
            </w:pPr>
            <w:r>
              <w:t>258.39, 20.39, 4.61, 1.82, 1.53, Felicidad</w:t>
            </w:r>
          </w:p>
          <w:p w:rsidR="003D0A24" w:rsidRDefault="003D0A24" w:rsidP="00055926">
            <w:pPr>
              <w:pStyle w:val="Sinespaciado"/>
            </w:pPr>
            <w:r>
              <w:t>77.28, 10.78, 2.23, 1.55, 0.75, Felicidad</w:t>
            </w:r>
          </w:p>
          <w:p w:rsidR="003D0A24" w:rsidRDefault="003D0A24" w:rsidP="00055926">
            <w:pPr>
              <w:pStyle w:val="Sinespaciado"/>
            </w:pPr>
            <w:r>
              <w:t>112.37, 10.33, 3.35, 2.01, 1.29, Felicidad</w:t>
            </w:r>
          </w:p>
          <w:p w:rsidR="003D0A24" w:rsidRDefault="003D0A24" w:rsidP="00055926">
            <w:pPr>
              <w:pStyle w:val="Sinespaciado"/>
            </w:pPr>
            <w:r>
              <w:t xml:space="preserve">169.94, 24.82, 3.88, 1.38, 0.56, </w:t>
            </w:r>
            <w:r w:rsidR="00055926">
              <w:t>Felicidad</w:t>
            </w:r>
          </w:p>
        </w:tc>
      </w:tr>
    </w:tbl>
    <w:p w:rsidR="00C22276" w:rsidRPr="00C22276" w:rsidRDefault="00C22276" w:rsidP="00C22276"/>
    <w:p w:rsidR="00D1623B" w:rsidRDefault="00D1623B" w:rsidP="00D1623B">
      <w:pPr>
        <w:pStyle w:val="Ttulo4"/>
      </w:pPr>
      <w:r>
        <w:t>Clasificación</w:t>
      </w:r>
    </w:p>
    <w:p w:rsidR="0034231F" w:rsidRDefault="00327447" w:rsidP="00327447">
      <w:r>
        <w:t xml:space="preserve">El proceso de clasificación </w:t>
      </w:r>
      <w:r w:rsidR="0034231F">
        <w:t>consiste en dada una nueva señal EEG descrita en términos de cinco variables identificar en qué estado mental se encuentra el usuario. A continuación, se muestran los pasos requeridos:</w:t>
      </w:r>
    </w:p>
    <w:p w:rsidR="0034231F" w:rsidRPr="0034231F" w:rsidRDefault="0034231F" w:rsidP="00327447">
      <w:pPr>
        <w:pStyle w:val="Prrafodelista"/>
        <w:numPr>
          <w:ilvl w:val="0"/>
          <w:numId w:val="24"/>
        </w:numPr>
        <w:rPr>
          <w:rFonts w:cstheme="minorHAnsi"/>
        </w:rPr>
      </w:pPr>
      <w:r w:rsidRPr="0034231F">
        <w:rPr>
          <w:rFonts w:cstheme="minorHAnsi"/>
        </w:rPr>
        <w:t xml:space="preserve">Tener un </w:t>
      </w:r>
      <w:proofErr w:type="spellStart"/>
      <w:r w:rsidRPr="0034231F">
        <w:rPr>
          <w:rFonts w:cstheme="minorHAnsi"/>
        </w:rPr>
        <w:t>dataset</w:t>
      </w:r>
      <w:proofErr w:type="spellEnd"/>
      <w:r w:rsidRPr="0034231F">
        <w:rPr>
          <w:rFonts w:cstheme="minorHAnsi"/>
        </w:rPr>
        <w:t xml:space="preserve"> de entrenamiento </w:t>
      </w:r>
    </w:p>
    <w:p w:rsidR="0034231F" w:rsidRDefault="0034231F" w:rsidP="00327447">
      <w:pPr>
        <w:pStyle w:val="Prrafodelista"/>
        <w:numPr>
          <w:ilvl w:val="0"/>
          <w:numId w:val="24"/>
        </w:numPr>
        <w:rPr>
          <w:rFonts w:cstheme="minorHAnsi"/>
        </w:rPr>
      </w:pPr>
      <w:r>
        <w:rPr>
          <w:rFonts w:cstheme="minorHAnsi"/>
        </w:rPr>
        <w:t xml:space="preserve">Usar un algoritmo de clasificación en nuestro caso usamos SVM y </w:t>
      </w:r>
      <w:proofErr w:type="spellStart"/>
      <w:r>
        <w:rPr>
          <w:rFonts w:cstheme="minorHAnsi"/>
        </w:rPr>
        <w:t>Naive</w:t>
      </w:r>
      <w:proofErr w:type="spellEnd"/>
      <w:r>
        <w:rPr>
          <w:rFonts w:cstheme="minorHAnsi"/>
        </w:rPr>
        <w:t xml:space="preserve"> Bayes</w:t>
      </w:r>
    </w:p>
    <w:p w:rsidR="0034231F" w:rsidRDefault="0034231F" w:rsidP="00327447">
      <w:pPr>
        <w:pStyle w:val="Prrafodelista"/>
        <w:numPr>
          <w:ilvl w:val="0"/>
          <w:numId w:val="24"/>
        </w:numPr>
        <w:rPr>
          <w:rFonts w:cstheme="minorHAnsi"/>
        </w:rPr>
      </w:pPr>
      <w:r>
        <w:rPr>
          <w:rFonts w:cstheme="minorHAnsi"/>
        </w:rPr>
        <w:t xml:space="preserve">Como salida obtenemos el estado mental </w:t>
      </w:r>
    </w:p>
    <w:p w:rsidR="0034231F" w:rsidRPr="0034231F" w:rsidRDefault="0034231F" w:rsidP="0034231F">
      <w:pPr>
        <w:rPr>
          <w:rFonts w:cstheme="minorHAnsi"/>
        </w:rPr>
      </w:pPr>
      <w:r>
        <w:rPr>
          <w:rFonts w:cstheme="minorHAnsi"/>
        </w:rPr>
        <w:t xml:space="preserve">En la </w:t>
      </w:r>
      <w:r>
        <w:rPr>
          <w:rFonts w:cstheme="minorHAnsi"/>
        </w:rPr>
        <w:fldChar w:fldCharType="begin"/>
      </w:r>
      <w:r>
        <w:rPr>
          <w:rFonts w:cstheme="minorHAnsi"/>
        </w:rPr>
        <w:instrText xml:space="preserve"> REF _Ref484521875 \h </w:instrText>
      </w:r>
      <w:r>
        <w:rPr>
          <w:rFonts w:cstheme="minorHAnsi"/>
        </w:rPr>
      </w:r>
      <w:r>
        <w:rPr>
          <w:rFonts w:cstheme="minorHAnsi"/>
        </w:rPr>
        <w:fldChar w:fldCharType="separate"/>
      </w:r>
      <w:r w:rsidR="00277F5B">
        <w:t xml:space="preserve">Figura </w:t>
      </w:r>
      <w:r w:rsidR="00277F5B">
        <w:rPr>
          <w:noProof/>
        </w:rPr>
        <w:t>5</w:t>
      </w:r>
      <w:r w:rsidR="00277F5B">
        <w:t>.</w:t>
      </w:r>
      <w:r w:rsidR="00277F5B">
        <w:rPr>
          <w:noProof/>
        </w:rPr>
        <w:t>4</w:t>
      </w:r>
      <w:r>
        <w:rPr>
          <w:rFonts w:cstheme="minorHAnsi"/>
        </w:rPr>
        <w:fldChar w:fldCharType="end"/>
      </w:r>
      <w:r>
        <w:rPr>
          <w:rFonts w:cstheme="minorHAnsi"/>
        </w:rPr>
        <w:t xml:space="preserve"> se muestra el proceso de clasificación.</w:t>
      </w:r>
    </w:p>
    <w:p w:rsidR="002C183D" w:rsidRDefault="0034231F" w:rsidP="002C183D">
      <w:r>
        <w:t xml:space="preserve"> </w:t>
      </w:r>
    </w:p>
    <w:p w:rsidR="002C183D" w:rsidRDefault="00667BB5" w:rsidP="00667BB5">
      <w:pPr>
        <w:jc w:val="center"/>
      </w:pPr>
      <w:r>
        <w:rPr>
          <w:noProof/>
          <w:lang w:eastAsia="es-MX"/>
        </w:rPr>
        <w:drawing>
          <wp:inline distT="0" distB="0" distL="0" distR="0" wp14:anchorId="74820BB6" wp14:editId="3C084612">
            <wp:extent cx="5608955" cy="30365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8955" cy="3036570"/>
                    </a:xfrm>
                    <a:prstGeom prst="rect">
                      <a:avLst/>
                    </a:prstGeom>
                    <a:noFill/>
                    <a:ln>
                      <a:noFill/>
                    </a:ln>
                  </pic:spPr>
                </pic:pic>
              </a:graphicData>
            </a:graphic>
          </wp:inline>
        </w:drawing>
      </w:r>
    </w:p>
    <w:p w:rsidR="008B502B" w:rsidRDefault="00327447" w:rsidP="00327447">
      <w:pPr>
        <w:pStyle w:val="Descripcin"/>
        <w:jc w:val="center"/>
      </w:pPr>
      <w:bookmarkStart w:id="174" w:name="_Ref484521875"/>
      <w:bookmarkStart w:id="175" w:name="_Toc486415536"/>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5</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4</w:t>
      </w:r>
      <w:r w:rsidR="00F07634">
        <w:rPr>
          <w:noProof/>
        </w:rPr>
        <w:fldChar w:fldCharType="end"/>
      </w:r>
      <w:bookmarkEnd w:id="174"/>
      <w:r>
        <w:t xml:space="preserve"> Proceso de clasificación.</w:t>
      </w:r>
      <w:bookmarkEnd w:id="175"/>
    </w:p>
    <w:p w:rsidR="00667BB5" w:rsidRPr="00667BB5" w:rsidRDefault="00667BB5" w:rsidP="00667BB5"/>
    <w:p w:rsidR="004F5CAC" w:rsidRDefault="004F5CAC" w:rsidP="00F15A03">
      <w:r>
        <w:t xml:space="preserve">Para llevar a cabo esta tarea se desarrolló un módulo en el lenguaje de programación Python que automatiza el proceso. Este módulo permite llevar a cabo la clasificación. </w:t>
      </w:r>
    </w:p>
    <w:p w:rsidR="00F36C1A" w:rsidRDefault="004F5CAC" w:rsidP="00F15A03">
      <w:r>
        <w:t xml:space="preserve">  </w:t>
      </w:r>
    </w:p>
    <w:p w:rsidR="004F5CAC" w:rsidRDefault="004F5CAC" w:rsidP="00F15A03"/>
    <w:p w:rsidR="004F5CAC" w:rsidRDefault="004F5CAC" w:rsidP="00F15A03"/>
    <w:p w:rsidR="004F5CAC" w:rsidRDefault="004F5CAC" w:rsidP="00F15A03">
      <w:pPr>
        <w:sectPr w:rsidR="004F5CAC" w:rsidSect="00EE52FB">
          <w:headerReference w:type="default" r:id="rId57"/>
          <w:headerReference w:type="first" r:id="rId58"/>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186D54" w:rsidRPr="00F15A03" w:rsidRDefault="00F15A03" w:rsidP="00F15A03">
      <w:pPr>
        <w:pStyle w:val="Ttulo1"/>
        <w:ind w:left="0" w:hanging="6"/>
        <w:jc w:val="center"/>
        <w:rPr>
          <w:sz w:val="96"/>
        </w:rPr>
      </w:pPr>
      <w:r w:rsidRPr="00F15A03">
        <w:rPr>
          <w:sz w:val="96"/>
        </w:rPr>
        <w:br/>
      </w:r>
      <w:bookmarkStart w:id="176" w:name="_Toc486415623"/>
      <w:r w:rsidR="00186D54" w:rsidRPr="00F15A03">
        <w:rPr>
          <w:sz w:val="96"/>
        </w:rPr>
        <w:t>Pruebas y Resultados</w:t>
      </w:r>
      <w:bookmarkEnd w:id="176"/>
    </w:p>
    <w:p w:rsidR="00186D54" w:rsidRDefault="00186D54" w:rsidP="00186D54"/>
    <w:p w:rsidR="00F15A03" w:rsidRDefault="00F15A03">
      <w:pPr>
        <w:spacing w:after="160"/>
        <w:jc w:val="left"/>
      </w:pPr>
      <w:r>
        <w:br w:type="page"/>
      </w:r>
    </w:p>
    <w:p w:rsidR="00076CD7" w:rsidRDefault="00076CD7" w:rsidP="00076CD7">
      <w:r>
        <w:t>En este capítulo, se describe el protocolo de cada una de las pruebas con el objetivo de comprobar y validar la metodología, así como también analizar los resultados obtenidos durante el desarrollo e implementación del sistema embebido.</w:t>
      </w:r>
    </w:p>
    <w:p w:rsidR="00BD3856" w:rsidRDefault="00BD3856" w:rsidP="00BD3856">
      <w:pPr>
        <w:pStyle w:val="Ttulo2"/>
      </w:pPr>
      <w:bookmarkStart w:id="177" w:name="_Toc486415624"/>
      <w:r>
        <w:t>Descripción de las p</w:t>
      </w:r>
      <w:r w:rsidR="00D20F89">
        <w:t>r</w:t>
      </w:r>
      <w:r>
        <w:t>uebas</w:t>
      </w:r>
      <w:bookmarkEnd w:id="177"/>
    </w:p>
    <w:p w:rsidR="00862169" w:rsidRDefault="00862169" w:rsidP="00862169">
      <w:r>
        <w:t xml:space="preserve">Las pruebas fueron realizadas en el Centro Nacional de Investigación y Desarrollo Tecnológico en el edificio </w:t>
      </w:r>
      <w:r w:rsidR="00C6720C">
        <w:t>Unidad Académica Número 3</w:t>
      </w:r>
      <w:r>
        <w:t xml:space="preserve"> y el </w:t>
      </w:r>
      <w:r w:rsidR="00C6720C">
        <w:t>Área de Mantenimiento</w:t>
      </w:r>
      <w:r>
        <w:t xml:space="preserve">. Dichas pruebas fueron realizadas a 20 sujetos sanos </w:t>
      </w:r>
      <w:r w:rsidR="00AB395E">
        <w:t>con un promedio de edad de 27 años de los cuales 5 son mujeres y 15 hombres.</w:t>
      </w:r>
    </w:p>
    <w:p w:rsidR="00C6720C" w:rsidRDefault="00C6720C" w:rsidP="00C6720C">
      <w:pPr>
        <w:pStyle w:val="Ttulo3"/>
      </w:pPr>
      <w:bookmarkStart w:id="178" w:name="_Toc486415625"/>
      <w:r w:rsidRPr="006B30D0">
        <w:t>Protocolo de pruebas para el estado mental</w:t>
      </w:r>
      <w:r>
        <w:t xml:space="preserve"> de concentración y felicidad</w:t>
      </w:r>
      <w:bookmarkEnd w:id="178"/>
    </w:p>
    <w:p w:rsidR="00C6720C" w:rsidRPr="008743C3" w:rsidRDefault="00C6720C" w:rsidP="00C6720C">
      <w:pPr>
        <w:rPr>
          <w:sz w:val="22"/>
        </w:rPr>
      </w:pPr>
      <w:r w:rsidRPr="00861BAD">
        <w:t xml:space="preserve">Para </w:t>
      </w:r>
      <w:r w:rsidR="008B1E5F">
        <w:t>los</w:t>
      </w:r>
      <w:r w:rsidRPr="00861BAD">
        <w:t xml:space="preserve"> estado</w:t>
      </w:r>
      <w:r w:rsidR="008B1E5F">
        <w:t>s</w:t>
      </w:r>
      <w:r w:rsidRPr="00861BAD">
        <w:t xml:space="preserve"> mental</w:t>
      </w:r>
      <w:r w:rsidR="008B1E5F">
        <w:t>es</w:t>
      </w:r>
      <w:r w:rsidRPr="00861BAD">
        <w:t xml:space="preserve"> de </w:t>
      </w:r>
      <w:r>
        <w:t>concentración y felicidad</w:t>
      </w:r>
      <w:r w:rsidRPr="00861BAD">
        <w:t xml:space="preserve">, se llevó a cabo el siguiente protocolo de pruebas: </w:t>
      </w:r>
    </w:p>
    <w:p w:rsidR="00C6720C" w:rsidRDefault="00C6720C" w:rsidP="00C6720C">
      <w:pPr>
        <w:keepNext/>
        <w:jc w:val="center"/>
      </w:pPr>
      <w:r>
        <w:rPr>
          <w:noProof/>
          <w:lang w:eastAsia="es-MX"/>
        </w:rPr>
        <w:drawing>
          <wp:inline distT="0" distB="0" distL="0" distR="0" wp14:anchorId="2474EB3F" wp14:editId="34718709">
            <wp:extent cx="4285753" cy="5279666"/>
            <wp:effectExtent l="0" t="0" r="0" b="1651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C6720C" w:rsidRDefault="00C6720C" w:rsidP="00C6720C">
      <w:pPr>
        <w:pStyle w:val="Descripcin"/>
        <w:jc w:val="center"/>
      </w:pPr>
      <w:bookmarkStart w:id="179" w:name="_Toc486415537"/>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6</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1</w:t>
      </w:r>
      <w:r w:rsidR="00F07634">
        <w:rPr>
          <w:noProof/>
        </w:rPr>
        <w:fldChar w:fldCharType="end"/>
      </w:r>
      <w:r>
        <w:t xml:space="preserve"> Protocolo para la caracterización del estado mental concentración.</w:t>
      </w:r>
      <w:bookmarkEnd w:id="179"/>
    </w:p>
    <w:p w:rsidR="00C6720C" w:rsidRDefault="00C6720C" w:rsidP="00C6720C">
      <w:r>
        <w:t>A continuación de describe a detalle cada una de las etapas:</w:t>
      </w:r>
    </w:p>
    <w:p w:rsidR="00C6720C" w:rsidRPr="008743C3" w:rsidRDefault="00C6720C" w:rsidP="00C6720C">
      <w:pPr>
        <w:pStyle w:val="Prrafodelista"/>
        <w:numPr>
          <w:ilvl w:val="0"/>
          <w:numId w:val="26"/>
        </w:numPr>
        <w:spacing w:after="160"/>
        <w:jc w:val="left"/>
        <w:rPr>
          <w:rFonts w:cstheme="minorHAnsi"/>
        </w:rPr>
      </w:pPr>
      <w:r w:rsidRPr="008743C3">
        <w:rPr>
          <w:rFonts w:cstheme="minorHAnsi"/>
        </w:rPr>
        <w:t xml:space="preserve">El evaluador: Acondicionará del sitio de pruebas, con las siguientes características: </w:t>
      </w:r>
    </w:p>
    <w:p w:rsidR="00C6720C" w:rsidRPr="008743C3" w:rsidRDefault="00C6720C" w:rsidP="00C6720C">
      <w:pPr>
        <w:pStyle w:val="Prrafodelista"/>
        <w:numPr>
          <w:ilvl w:val="1"/>
          <w:numId w:val="26"/>
        </w:numPr>
        <w:spacing w:after="160"/>
        <w:jc w:val="left"/>
        <w:rPr>
          <w:rFonts w:cstheme="minorHAnsi"/>
        </w:rPr>
      </w:pPr>
      <w:r w:rsidRPr="008743C3">
        <w:rPr>
          <w:rFonts w:cstheme="minorHAnsi"/>
        </w:rPr>
        <w:t>Temperatura de 22°C a 2</w:t>
      </w:r>
      <w:r>
        <w:rPr>
          <w:rFonts w:cstheme="minorHAnsi"/>
        </w:rPr>
        <w:t>9</w:t>
      </w:r>
      <w:r w:rsidRPr="008743C3">
        <w:rPr>
          <w:rFonts w:cstheme="minorHAnsi"/>
        </w:rPr>
        <w:t xml:space="preserve">°C </w:t>
      </w:r>
    </w:p>
    <w:p w:rsidR="00C6720C" w:rsidRPr="008743C3" w:rsidRDefault="00C6720C" w:rsidP="00C6720C">
      <w:pPr>
        <w:pStyle w:val="Prrafodelista"/>
        <w:numPr>
          <w:ilvl w:val="1"/>
          <w:numId w:val="26"/>
        </w:numPr>
        <w:spacing w:after="160"/>
        <w:jc w:val="left"/>
        <w:rPr>
          <w:rFonts w:cstheme="minorHAnsi"/>
        </w:rPr>
      </w:pPr>
      <w:r w:rsidRPr="008743C3">
        <w:rPr>
          <w:rFonts w:cstheme="minorHAnsi"/>
        </w:rPr>
        <w:t xml:space="preserve">Iluminación mínima </w:t>
      </w:r>
      <w:r>
        <w:rPr>
          <w:rFonts w:cstheme="minorHAnsi"/>
        </w:rPr>
        <w:t xml:space="preserve">100 </w:t>
      </w:r>
      <w:r w:rsidRPr="008743C3">
        <w:rPr>
          <w:rFonts w:cstheme="minorHAnsi"/>
        </w:rPr>
        <w:t>Lx</w:t>
      </w:r>
    </w:p>
    <w:p w:rsidR="00C6720C" w:rsidRPr="008743C3" w:rsidRDefault="00C6720C" w:rsidP="00C6720C">
      <w:pPr>
        <w:pStyle w:val="Prrafodelista"/>
        <w:numPr>
          <w:ilvl w:val="1"/>
          <w:numId w:val="26"/>
        </w:numPr>
        <w:spacing w:after="160"/>
        <w:jc w:val="left"/>
        <w:rPr>
          <w:rFonts w:cstheme="minorHAnsi"/>
        </w:rPr>
      </w:pPr>
      <w:r w:rsidRPr="008743C3">
        <w:rPr>
          <w:rFonts w:cstheme="minorHAnsi"/>
        </w:rPr>
        <w:t>Ruido</w:t>
      </w:r>
      <w:r>
        <w:rPr>
          <w:rFonts w:cstheme="minorHAnsi"/>
        </w:rPr>
        <w:t xml:space="preserve"> máxima 500</w:t>
      </w:r>
      <w:r w:rsidRPr="008743C3">
        <w:rPr>
          <w:rFonts w:cstheme="minorHAnsi"/>
        </w:rPr>
        <w:t xml:space="preserve"> dB</w:t>
      </w:r>
    </w:p>
    <w:p w:rsidR="00C6720C" w:rsidRPr="008743C3" w:rsidRDefault="00C6720C" w:rsidP="00C6720C">
      <w:pPr>
        <w:pStyle w:val="Prrafodelista"/>
        <w:numPr>
          <w:ilvl w:val="0"/>
          <w:numId w:val="26"/>
        </w:numPr>
        <w:spacing w:after="160"/>
        <w:jc w:val="left"/>
        <w:rPr>
          <w:rFonts w:cstheme="minorHAnsi"/>
        </w:rPr>
      </w:pPr>
      <w:r w:rsidRPr="008743C3">
        <w:rPr>
          <w:rFonts w:cstheme="minorHAnsi"/>
        </w:rPr>
        <w:t>El evaluador: Preparación del dispositivo BCI</w:t>
      </w:r>
    </w:p>
    <w:p w:rsidR="00C6720C" w:rsidRPr="008743C3" w:rsidRDefault="00C6720C" w:rsidP="00C6720C">
      <w:pPr>
        <w:pStyle w:val="Prrafodelista"/>
        <w:numPr>
          <w:ilvl w:val="1"/>
          <w:numId w:val="26"/>
        </w:numPr>
        <w:spacing w:after="160"/>
        <w:jc w:val="left"/>
        <w:rPr>
          <w:rFonts w:cstheme="minorHAnsi"/>
        </w:rPr>
      </w:pPr>
      <w:r w:rsidRPr="008743C3">
        <w:rPr>
          <w:rFonts w:cstheme="minorHAnsi"/>
        </w:rPr>
        <w:t>El evaluador lubrica los electrodos con una solución salina</w:t>
      </w:r>
    </w:p>
    <w:p w:rsidR="00C6720C" w:rsidRPr="008743C3" w:rsidRDefault="00C6720C" w:rsidP="00C6720C">
      <w:pPr>
        <w:pStyle w:val="Prrafodelista"/>
        <w:numPr>
          <w:ilvl w:val="0"/>
          <w:numId w:val="26"/>
        </w:numPr>
        <w:spacing w:after="160"/>
        <w:jc w:val="left"/>
        <w:rPr>
          <w:rFonts w:cstheme="minorHAnsi"/>
        </w:rPr>
      </w:pPr>
      <w:r w:rsidRPr="008743C3">
        <w:rPr>
          <w:rFonts w:cstheme="minorHAnsi"/>
        </w:rPr>
        <w:t>El evaluador: Coloca el dispositivo BCI</w:t>
      </w:r>
    </w:p>
    <w:p w:rsidR="00C6720C" w:rsidRPr="008743C3" w:rsidRDefault="00C6720C" w:rsidP="00C6720C">
      <w:pPr>
        <w:pStyle w:val="Prrafodelista"/>
        <w:numPr>
          <w:ilvl w:val="1"/>
          <w:numId w:val="26"/>
        </w:numPr>
        <w:spacing w:after="160"/>
        <w:jc w:val="left"/>
        <w:rPr>
          <w:rFonts w:cstheme="minorHAnsi"/>
        </w:rPr>
      </w:pPr>
      <w:r w:rsidRPr="008743C3">
        <w:rPr>
          <w:rFonts w:cstheme="minorHAnsi"/>
        </w:rPr>
        <w:t xml:space="preserve">Se colocó el dispositivo BCI </w:t>
      </w:r>
      <w:proofErr w:type="spellStart"/>
      <w:r w:rsidRPr="008743C3">
        <w:rPr>
          <w:rFonts w:cstheme="minorHAnsi"/>
        </w:rPr>
        <w:t>Emotiv</w:t>
      </w:r>
      <w:proofErr w:type="spellEnd"/>
      <w:r w:rsidRPr="008743C3">
        <w:rPr>
          <w:rFonts w:cstheme="minorHAnsi"/>
        </w:rPr>
        <w:t xml:space="preserve"> EPOC conforme al sistema internacional 10/20</w:t>
      </w:r>
    </w:p>
    <w:p w:rsidR="00C6720C" w:rsidRDefault="00C6720C" w:rsidP="00C6720C">
      <w:pPr>
        <w:pStyle w:val="Prrafodelista"/>
        <w:numPr>
          <w:ilvl w:val="1"/>
          <w:numId w:val="26"/>
        </w:numPr>
        <w:spacing w:after="160"/>
        <w:jc w:val="left"/>
        <w:rPr>
          <w:rFonts w:cstheme="minorHAnsi"/>
        </w:rPr>
      </w:pPr>
      <w:r>
        <w:rPr>
          <w:rFonts w:cstheme="minorHAnsi"/>
        </w:rPr>
        <w:t>V</w:t>
      </w:r>
      <w:r w:rsidRPr="008743C3">
        <w:rPr>
          <w:rFonts w:cstheme="minorHAnsi"/>
        </w:rPr>
        <w:t xml:space="preserve">erifica la calidad de la conexión del dispositivo BCI </w:t>
      </w:r>
      <w:r>
        <w:rPr>
          <w:rFonts w:cstheme="minorHAnsi"/>
        </w:rPr>
        <w:t xml:space="preserve">con el programa </w:t>
      </w:r>
      <w:proofErr w:type="spellStart"/>
      <w:r>
        <w:rPr>
          <w:rFonts w:cstheme="minorHAnsi"/>
        </w:rPr>
        <w:t>Emotiv</w:t>
      </w:r>
      <w:proofErr w:type="spellEnd"/>
      <w:r>
        <w:rPr>
          <w:rFonts w:cstheme="minorHAnsi"/>
        </w:rPr>
        <w:t xml:space="preserve"> Xavier Control Panel</w:t>
      </w:r>
    </w:p>
    <w:p w:rsidR="00C6720C" w:rsidRDefault="00C6720C" w:rsidP="00C6720C">
      <w:pPr>
        <w:pStyle w:val="Prrafodelista"/>
        <w:numPr>
          <w:ilvl w:val="0"/>
          <w:numId w:val="26"/>
        </w:numPr>
        <w:spacing w:after="160"/>
        <w:jc w:val="left"/>
        <w:rPr>
          <w:rFonts w:cstheme="minorHAnsi"/>
        </w:rPr>
      </w:pPr>
      <w:r>
        <w:rPr>
          <w:rFonts w:cstheme="minorHAnsi"/>
        </w:rPr>
        <w:t>El Evaluador: Aplica el Formato de control al sujeto de pruebas</w:t>
      </w:r>
    </w:p>
    <w:p w:rsidR="00C6720C" w:rsidRDefault="00C6720C" w:rsidP="00C6720C">
      <w:pPr>
        <w:pStyle w:val="Prrafodelista"/>
        <w:numPr>
          <w:ilvl w:val="1"/>
          <w:numId w:val="26"/>
        </w:numPr>
        <w:spacing w:after="160"/>
        <w:jc w:val="left"/>
        <w:rPr>
          <w:rFonts w:cstheme="minorHAnsi"/>
        </w:rPr>
      </w:pPr>
      <w:r>
        <w:rPr>
          <w:rFonts w:cstheme="minorHAnsi"/>
        </w:rPr>
        <w:t>Le pregunta al sujeto de prueba, nombre completo, edad, sexo y verifica en la pantalla LCD del sistema embebido y registra las variables del entorno</w:t>
      </w:r>
    </w:p>
    <w:p w:rsidR="00C6720C" w:rsidRDefault="00C6720C" w:rsidP="00C6720C">
      <w:pPr>
        <w:pStyle w:val="Prrafodelista"/>
        <w:numPr>
          <w:ilvl w:val="0"/>
          <w:numId w:val="26"/>
        </w:numPr>
        <w:spacing w:after="160"/>
        <w:jc w:val="left"/>
        <w:rPr>
          <w:rFonts w:cstheme="minorHAnsi"/>
        </w:rPr>
      </w:pPr>
      <w:r>
        <w:rPr>
          <w:rFonts w:cstheme="minorHAnsi"/>
        </w:rPr>
        <w:t>El sujeto de prueba: Lee las instrucciones y contesta el test PANASN</w:t>
      </w:r>
    </w:p>
    <w:p w:rsidR="00C6720C" w:rsidRDefault="00C6720C" w:rsidP="00C6720C">
      <w:pPr>
        <w:pStyle w:val="Prrafodelista"/>
        <w:numPr>
          <w:ilvl w:val="0"/>
          <w:numId w:val="26"/>
        </w:numPr>
        <w:spacing w:after="160"/>
        <w:jc w:val="left"/>
        <w:rPr>
          <w:rFonts w:cstheme="minorHAnsi"/>
        </w:rPr>
      </w:pPr>
      <w:r>
        <w:rPr>
          <w:rFonts w:cstheme="minorHAnsi"/>
        </w:rPr>
        <w:t xml:space="preserve">El evaluador: Abre el programa </w:t>
      </w:r>
      <w:proofErr w:type="spellStart"/>
      <w:r>
        <w:rPr>
          <w:rFonts w:cstheme="minorHAnsi"/>
        </w:rPr>
        <w:t>SpeedMath</w:t>
      </w:r>
      <w:proofErr w:type="spellEnd"/>
    </w:p>
    <w:p w:rsidR="00C6720C" w:rsidRDefault="00C6720C" w:rsidP="00C6720C">
      <w:pPr>
        <w:pStyle w:val="Prrafodelista"/>
        <w:numPr>
          <w:ilvl w:val="1"/>
          <w:numId w:val="26"/>
        </w:numPr>
        <w:spacing w:after="160"/>
        <w:jc w:val="left"/>
        <w:rPr>
          <w:rFonts w:cstheme="minorHAnsi"/>
        </w:rPr>
      </w:pPr>
      <w:r>
        <w:rPr>
          <w:rFonts w:cstheme="minorHAnsi"/>
        </w:rPr>
        <w:t>El sujeto de prueba: resuelve las operaciones en la mente y escribe el resultado con ayuda del teclado</w:t>
      </w:r>
    </w:p>
    <w:p w:rsidR="00C6720C" w:rsidRDefault="00C6720C" w:rsidP="00C6720C">
      <w:pPr>
        <w:pStyle w:val="Prrafodelista"/>
        <w:numPr>
          <w:ilvl w:val="0"/>
          <w:numId w:val="26"/>
        </w:numPr>
        <w:spacing w:after="160"/>
        <w:jc w:val="left"/>
        <w:rPr>
          <w:rFonts w:cstheme="minorHAnsi"/>
        </w:rPr>
      </w:pPr>
      <w:r>
        <w:rPr>
          <w:rFonts w:cstheme="minorHAnsi"/>
        </w:rPr>
        <w:t>El evaluador: le pide al sujeto que se coloque los audífonos</w:t>
      </w:r>
    </w:p>
    <w:p w:rsidR="00C6720C" w:rsidRDefault="00C6720C" w:rsidP="00C6720C">
      <w:pPr>
        <w:pStyle w:val="Prrafodelista"/>
        <w:numPr>
          <w:ilvl w:val="1"/>
          <w:numId w:val="26"/>
        </w:numPr>
        <w:spacing w:after="160"/>
        <w:jc w:val="left"/>
        <w:rPr>
          <w:rFonts w:cstheme="minorHAnsi"/>
        </w:rPr>
      </w:pPr>
      <w:r>
        <w:rPr>
          <w:rFonts w:cstheme="minorHAnsi"/>
        </w:rPr>
        <w:t>El evaluador: abre el clic de películas y lo reproduce</w:t>
      </w:r>
    </w:p>
    <w:p w:rsidR="00C6720C" w:rsidRDefault="00C6720C" w:rsidP="00C6720C">
      <w:pPr>
        <w:pStyle w:val="Prrafodelista"/>
        <w:numPr>
          <w:ilvl w:val="1"/>
          <w:numId w:val="26"/>
        </w:numPr>
        <w:spacing w:after="160"/>
        <w:jc w:val="left"/>
        <w:rPr>
          <w:rFonts w:cstheme="minorHAnsi"/>
        </w:rPr>
      </w:pPr>
      <w:r>
        <w:rPr>
          <w:rFonts w:cstheme="minorHAnsi"/>
        </w:rPr>
        <w:t xml:space="preserve">El sujeto de prueba: se dedica a ver los clips de películas </w:t>
      </w:r>
    </w:p>
    <w:p w:rsidR="00C6720C" w:rsidRDefault="00C6720C" w:rsidP="00C6720C">
      <w:pPr>
        <w:pStyle w:val="Prrafodelista"/>
        <w:numPr>
          <w:ilvl w:val="0"/>
          <w:numId w:val="26"/>
        </w:numPr>
        <w:spacing w:after="160"/>
        <w:jc w:val="left"/>
        <w:rPr>
          <w:rFonts w:cstheme="minorHAnsi"/>
        </w:rPr>
      </w:pPr>
      <w:r>
        <w:rPr>
          <w:rFonts w:cstheme="minorHAnsi"/>
        </w:rPr>
        <w:t xml:space="preserve">El evaluador: retira el dispositivo BCI </w:t>
      </w:r>
    </w:p>
    <w:p w:rsidR="00C6720C" w:rsidRDefault="00C6720C" w:rsidP="00C6720C">
      <w:pPr>
        <w:pStyle w:val="Prrafodelista"/>
        <w:numPr>
          <w:ilvl w:val="1"/>
          <w:numId w:val="26"/>
        </w:numPr>
        <w:spacing w:after="160"/>
        <w:jc w:val="left"/>
        <w:rPr>
          <w:rFonts w:cstheme="minorHAnsi"/>
        </w:rPr>
      </w:pPr>
      <w:r>
        <w:rPr>
          <w:rFonts w:cstheme="minorHAnsi"/>
        </w:rPr>
        <w:t xml:space="preserve">El sujeto de prueba: firma el test de control </w:t>
      </w:r>
    </w:p>
    <w:p w:rsidR="00C6720C" w:rsidRDefault="00C6720C" w:rsidP="00C6720C">
      <w:pPr>
        <w:pStyle w:val="Prrafodelista"/>
        <w:numPr>
          <w:ilvl w:val="1"/>
          <w:numId w:val="26"/>
        </w:numPr>
        <w:spacing w:after="160"/>
        <w:jc w:val="left"/>
        <w:rPr>
          <w:rFonts w:cstheme="minorHAnsi"/>
        </w:rPr>
      </w:pPr>
      <w:r>
        <w:rPr>
          <w:rFonts w:cstheme="minorHAnsi"/>
        </w:rPr>
        <w:t>El evaluador: escribe la hora de terminación de la prueba y la firma.</w:t>
      </w:r>
    </w:p>
    <w:p w:rsidR="00503E39" w:rsidRPr="00503E39" w:rsidRDefault="00503E39" w:rsidP="00503E39">
      <w:pPr>
        <w:pStyle w:val="Ttulo4"/>
      </w:pPr>
      <w:r>
        <w:t>Preparación del sistema de entorno</w:t>
      </w:r>
    </w:p>
    <w:p w:rsidR="00503E39" w:rsidRDefault="00503E39" w:rsidP="00503E39">
      <w:r>
        <w:t>De igual manera todas las pruebas fueron grabadas con audio y video usando el programa OBC Studio</w:t>
      </w:r>
      <w:r w:rsidRPr="00D21A6A">
        <w:rPr>
          <w:rStyle w:val="Refdenotaalpie"/>
        </w:rPr>
        <w:footnoteReference w:id="2"/>
      </w:r>
      <w:r>
        <w:t xml:space="preserve"> el cual permite realizar grabaciones sincronizadas de múltiples dispositivos, en nuestro caso grabamos el escritorio del sistema embebido, pantalla extendida donde el sujeto de prueba realizará las actividades para caracterizar los estados metales, una cámara web enfocada hacia el sujeto de prueba, así como la grabación del sonido ambiental y el sonido de los clips de películas. En la </w:t>
      </w:r>
      <w:r>
        <w:fldChar w:fldCharType="begin"/>
      </w:r>
      <w:r>
        <w:instrText xml:space="preserve"> REF _Ref484602552 \h </w:instrText>
      </w:r>
      <w:r>
        <w:fldChar w:fldCharType="separate"/>
      </w:r>
      <w:r>
        <w:t xml:space="preserve">Figura </w:t>
      </w:r>
      <w:r>
        <w:rPr>
          <w:noProof/>
        </w:rPr>
        <w:t>6</w:t>
      </w:r>
      <w:r>
        <w:t>.</w:t>
      </w:r>
      <w:r>
        <w:rPr>
          <w:noProof/>
        </w:rPr>
        <w:t>2</w:t>
      </w:r>
      <w:r>
        <w:fldChar w:fldCharType="end"/>
      </w:r>
      <w:r>
        <w:t xml:space="preserve"> se muestra un ejemplo de una grabación usando el programa OBS Studio.</w:t>
      </w:r>
    </w:p>
    <w:p w:rsidR="00503E39" w:rsidRDefault="00503E39" w:rsidP="00503E39">
      <w:pPr>
        <w:keepNext/>
        <w:jc w:val="center"/>
      </w:pPr>
      <w:r>
        <w:rPr>
          <w:noProof/>
          <w:lang w:eastAsia="es-MX"/>
        </w:rPr>
        <w:drawing>
          <wp:inline distT="0" distB="0" distL="0" distR="0" wp14:anchorId="02563220" wp14:editId="3FCD9E89">
            <wp:extent cx="4590075" cy="3265715"/>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s editado.png"/>
                    <pic:cNvPicPr/>
                  </pic:nvPicPr>
                  <pic:blipFill>
                    <a:blip r:embed="rId64">
                      <a:extLst>
                        <a:ext uri="{28A0092B-C50C-407E-A947-70E740481C1C}">
                          <a14:useLocalDpi xmlns:a14="http://schemas.microsoft.com/office/drawing/2010/main" val="0"/>
                        </a:ext>
                      </a:extLst>
                    </a:blip>
                    <a:stretch>
                      <a:fillRect/>
                    </a:stretch>
                  </pic:blipFill>
                  <pic:spPr>
                    <a:xfrm>
                      <a:off x="0" y="0"/>
                      <a:ext cx="4612338" cy="3281555"/>
                    </a:xfrm>
                    <a:prstGeom prst="rect">
                      <a:avLst/>
                    </a:prstGeom>
                  </pic:spPr>
                </pic:pic>
              </a:graphicData>
            </a:graphic>
          </wp:inline>
        </w:drawing>
      </w:r>
    </w:p>
    <w:p w:rsidR="00503E39" w:rsidRDefault="00503E39" w:rsidP="00503E39">
      <w:pPr>
        <w:pStyle w:val="Descripcin"/>
        <w:jc w:val="center"/>
      </w:pPr>
      <w:bookmarkStart w:id="180" w:name="_Ref484602552"/>
      <w:bookmarkStart w:id="181" w:name="_Toc486415538"/>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6</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2</w:t>
      </w:r>
      <w:r w:rsidR="00F07634">
        <w:rPr>
          <w:noProof/>
        </w:rPr>
        <w:fldChar w:fldCharType="end"/>
      </w:r>
      <w:bookmarkEnd w:id="180"/>
      <w:r>
        <w:t xml:space="preserve"> Grabación de una prueba para la detección de estados mentales.</w:t>
      </w:r>
      <w:bookmarkEnd w:id="181"/>
    </w:p>
    <w:p w:rsidR="008B1E5F" w:rsidRPr="008B1E5F" w:rsidRDefault="008B1E5F" w:rsidP="008B1E5F">
      <w:pPr>
        <w:pStyle w:val="Ttulo4"/>
      </w:pPr>
      <w:r>
        <w:t>Formato de control</w:t>
      </w:r>
    </w:p>
    <w:p w:rsidR="00F41371" w:rsidRDefault="00F34BFE" w:rsidP="00F34BFE">
      <w:r>
        <w:t>En todas las pruebas llevadas a cabo se caracterizaron los estados mentales de concentración y felicidad</w:t>
      </w:r>
      <w:r w:rsidR="00F41371">
        <w:t>, s</w:t>
      </w:r>
      <w:r>
        <w:t>e acondicionó un lugar de pruebas controlando la iluminación ruido y temperatura</w:t>
      </w:r>
      <w:r w:rsidR="00076CD7">
        <w:t xml:space="preserve"> para el cual se implementó test de control con el</w:t>
      </w:r>
      <w:r w:rsidR="00A716BB">
        <w:t xml:space="preserve"> cual se registran el número de prueba fecha, hora de inicia, nombre del evaluador, datos del sujeto de prueba nombre, edad, sexo, así como las variables del entorno, temperatura, iluminación y ruido al terminar la prueba el usuario se indica la hora final </w:t>
      </w:r>
      <w:r w:rsidR="00F41371">
        <w:t xml:space="preserve">de la prueba y firmar la prueba. En la </w:t>
      </w:r>
      <w:r w:rsidR="00F41371">
        <w:fldChar w:fldCharType="begin"/>
      </w:r>
      <w:r w:rsidR="00F41371">
        <w:instrText xml:space="preserve"> REF _Ref484600495 \h </w:instrText>
      </w:r>
      <w:r w:rsidR="00F41371">
        <w:fldChar w:fldCharType="separate"/>
      </w:r>
      <w:r w:rsidR="00277F5B">
        <w:t xml:space="preserve">Figura </w:t>
      </w:r>
      <w:r w:rsidR="00277F5B">
        <w:rPr>
          <w:noProof/>
        </w:rPr>
        <w:t>6</w:t>
      </w:r>
      <w:r w:rsidR="00277F5B">
        <w:t>.</w:t>
      </w:r>
      <w:r w:rsidR="00277F5B">
        <w:rPr>
          <w:noProof/>
        </w:rPr>
        <w:t>1</w:t>
      </w:r>
      <w:r w:rsidR="00F41371">
        <w:fldChar w:fldCharType="end"/>
      </w:r>
      <w:r w:rsidR="00F41371">
        <w:t xml:space="preserve">  se muestra el formato de control.</w:t>
      </w:r>
    </w:p>
    <w:p w:rsidR="00600C8C" w:rsidRDefault="00600C8C" w:rsidP="00600C8C">
      <w:pPr>
        <w:keepNext/>
        <w:jc w:val="center"/>
      </w:pPr>
      <w:r>
        <w:rPr>
          <w:noProof/>
          <w:lang w:eastAsia="es-MX"/>
        </w:rPr>
        <w:drawing>
          <wp:inline distT="0" distB="0" distL="0" distR="0" wp14:anchorId="4E47CE5B" wp14:editId="33C448B5">
            <wp:extent cx="5616305" cy="4457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ato de control.png"/>
                    <pic:cNvPicPr/>
                  </pic:nvPicPr>
                  <pic:blipFill rotWithShape="1">
                    <a:blip r:embed="rId65">
                      <a:extLst>
                        <a:ext uri="{28A0092B-C50C-407E-A947-70E740481C1C}">
                          <a14:useLocalDpi xmlns:a14="http://schemas.microsoft.com/office/drawing/2010/main" val="0"/>
                        </a:ext>
                      </a:extLst>
                    </a:blip>
                    <a:srcRect l="1599" r="5838"/>
                    <a:stretch/>
                  </pic:blipFill>
                  <pic:spPr bwMode="auto">
                    <a:xfrm>
                      <a:off x="0" y="0"/>
                      <a:ext cx="5659830" cy="4492246"/>
                    </a:xfrm>
                    <a:prstGeom prst="rect">
                      <a:avLst/>
                    </a:prstGeom>
                    <a:ln>
                      <a:noFill/>
                    </a:ln>
                    <a:extLst>
                      <a:ext uri="{53640926-AAD7-44D8-BBD7-CCE9431645EC}">
                        <a14:shadowObscured xmlns:a14="http://schemas.microsoft.com/office/drawing/2010/main"/>
                      </a:ext>
                    </a:extLst>
                  </pic:spPr>
                </pic:pic>
              </a:graphicData>
            </a:graphic>
          </wp:inline>
        </w:drawing>
      </w:r>
    </w:p>
    <w:p w:rsidR="00600C8C" w:rsidRDefault="00600C8C" w:rsidP="00600C8C">
      <w:pPr>
        <w:pStyle w:val="Descripcin"/>
        <w:jc w:val="center"/>
      </w:pPr>
      <w:bookmarkStart w:id="182" w:name="_Ref484600495"/>
      <w:bookmarkStart w:id="183" w:name="_Toc486415539"/>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6</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3</w:t>
      </w:r>
      <w:r w:rsidR="00F07634">
        <w:rPr>
          <w:noProof/>
        </w:rPr>
        <w:fldChar w:fldCharType="end"/>
      </w:r>
      <w:bookmarkEnd w:id="182"/>
      <w:r>
        <w:t xml:space="preserve"> Formato de control.</w:t>
      </w:r>
      <w:bookmarkEnd w:id="183"/>
    </w:p>
    <w:p w:rsidR="008B1E5F" w:rsidRDefault="008B1E5F" w:rsidP="008B1E5F">
      <w:pPr>
        <w:pStyle w:val="Ttulo4"/>
      </w:pPr>
      <w:r>
        <w:t>Test PANASN</w:t>
      </w:r>
    </w:p>
    <w:p w:rsidR="002B5F37" w:rsidRDefault="00A70518" w:rsidP="00F34BFE">
      <w:pPr>
        <w:rPr>
          <w:lang w:val="es-ES"/>
        </w:rPr>
      </w:pPr>
      <w:r>
        <w:t xml:space="preserve">Se aplicó el test PANAS con la finalidad de conocer el nivel </w:t>
      </w:r>
      <w:r>
        <w:rPr>
          <w:lang w:val="es-ES"/>
        </w:rPr>
        <w:t>de</w:t>
      </w:r>
      <w:r w:rsidRPr="00E90D4C">
        <w:rPr>
          <w:lang w:val="es-ES"/>
        </w:rPr>
        <w:t xml:space="preserve"> afecto positivo</w:t>
      </w:r>
      <w:r>
        <w:rPr>
          <w:lang w:val="es-ES"/>
        </w:rPr>
        <w:t xml:space="preserve"> que es el que</w:t>
      </w:r>
      <w:r w:rsidRPr="00E90D4C">
        <w:rPr>
          <w:lang w:val="es-ES"/>
        </w:rPr>
        <w:t xml:space="preserve"> representa la dimensión de emocionalidad placentera, </w:t>
      </w:r>
      <w:r>
        <w:rPr>
          <w:lang w:val="es-ES"/>
        </w:rPr>
        <w:t>que se distingue por</w:t>
      </w:r>
      <w:r w:rsidRPr="00E90D4C">
        <w:rPr>
          <w:lang w:val="es-ES"/>
        </w:rPr>
        <w:t xml:space="preserve"> </w:t>
      </w:r>
      <w:r>
        <w:rPr>
          <w:lang w:val="es-ES"/>
        </w:rPr>
        <w:t xml:space="preserve">la </w:t>
      </w:r>
      <w:r w:rsidRPr="00E90D4C">
        <w:rPr>
          <w:lang w:val="es-ES"/>
        </w:rPr>
        <w:t>motiv</w:t>
      </w:r>
      <w:r>
        <w:rPr>
          <w:lang w:val="es-ES"/>
        </w:rPr>
        <w:t>ación, energía, deseo de alea</w:t>
      </w:r>
      <w:r w:rsidRPr="00E90D4C">
        <w:rPr>
          <w:lang w:val="es-ES"/>
        </w:rPr>
        <w:t>ción y sentimientos de dominio, logro o éxito</w:t>
      </w:r>
      <w:r>
        <w:rPr>
          <w:lang w:val="es-ES"/>
        </w:rPr>
        <w:t>; así como el nivel de</w:t>
      </w:r>
      <w:r w:rsidRPr="00E90D4C">
        <w:rPr>
          <w:lang w:val="es-ES"/>
        </w:rPr>
        <w:t xml:space="preserve"> afecto negativo </w:t>
      </w:r>
      <w:r>
        <w:rPr>
          <w:lang w:val="es-ES"/>
        </w:rPr>
        <w:t xml:space="preserve">que es el que </w:t>
      </w:r>
      <w:r w:rsidRPr="00E90D4C">
        <w:rPr>
          <w:lang w:val="es-ES"/>
        </w:rPr>
        <w:t>representa la dimensión de emocionalid</w:t>
      </w:r>
      <w:r>
        <w:rPr>
          <w:lang w:val="es-ES"/>
        </w:rPr>
        <w:t>ad displacentera y el malestar, l</w:t>
      </w:r>
      <w:r w:rsidRPr="00E90D4C">
        <w:rPr>
          <w:lang w:val="es-ES"/>
        </w:rPr>
        <w:t>as personas con alto afecto negativo suelen experimentar desinterés, aburrimiento, tristeza, culpa,</w:t>
      </w:r>
      <w:r>
        <w:rPr>
          <w:lang w:val="es-ES"/>
        </w:rPr>
        <w:t xml:space="preserve"> angustia, vergüenza y envidia </w:t>
      </w:r>
      <w:r>
        <w:rPr>
          <w:lang w:val="es-ES"/>
        </w:rPr>
        <w:fldChar w:fldCharType="begin" w:fldLock="1"/>
      </w:r>
      <w:r w:rsidR="003C0D9A">
        <w:rPr>
          <w:lang w:val="es-ES"/>
        </w:rPr>
        <w:instrText>ADDIN CSL_CITATION { "citationItems" : [ { "id" : "ITEM-1", "itemData" : { "DOI" : "ISSN 0214-9915", "ISBN" : "0214-9915", "ISSN" : "02149915", "abstract" : "The PANAS Scales of Positive and Negative Affect: Factor Analytic Validation and Cross-cultural Convergence. Recent evidence suggests that the structure of mood is composed of two dominant and relatively independent dimensions, i.e., positive and negative affect. Such dimensions have consistently emerged as the first two factors in factor analyses (orthogonal or oblique solutions). The Positive and Negative Affect Schedule (PANAS; Watson, Clark y Tellegen, 1988a), a 20-item self-report questionnaire, is one of the most widely used measure of affectivity and has been reported to have excelent psychometric properties with U.S. samples. This study investigated the structure of mood, as well as factorial validity of the Spanish version of the PANAS, in a sample of 712 undergraduates in Madrid. Using exploratory and confirmatory factor analytic techniques (EQS), the autores tested the PANAS structure as well as the two-factor model of mood, and examined gender differences. Results revealed a robust and stable two-dimensional structure (positive and negative affect), and provide strong support to construct validity, reliability (internal consistency) and cross-cultural validation of the Spanish PANAS.", "author" : [ { "dropping-particle" : "", "family" : "Sand\u00edn", "given" : "Bonifacio", "non-dropping-particle" : "", "parse-names" : false, "suffix" : "" }, { "dropping-particle" : "", "family" : "Chorot", "given" : "Paloma", "non-dropping-particle" : "", "parse-names" : false, "suffix" : "" }, { "dropping-particle" : "", "family" : "Lostao", "given" : "Lourdes", "non-dropping-particle" : "", "parse-names" : false, "suffix" : "" }, { "dropping-particle" : "", "family" : "Joiner", "given" : "Thomas E.", "non-dropping-particle" : "", "parse-names" : false, "suffix" : "" }, { "dropping-particle" : "", "family" : "Santed", "given" : "Miguel A.", "non-dropping-particle" : "", "parse-names" : false, "suffix" : "" }, { "dropping-particle" : "", "family" : "Valiente", "given" : "Rosa M.", "non-dropping-particle" : "", "parse-names" : false, "suffix" : "" } ], "container-title" : "Psicothema", "id" : "ITEM-1", "issue" : "1", "issued" : { "date-parts" : [ [ "1999" ] ] }, "page" : "37-51", "title" : "Escalas PANAS de afecto positivo y negativo: Validacion factorial y convergencia transcultural", "type" : "article", "volume" : "11" }, "uris" : [ "http://www.mendeley.com/documents/?uuid=c4bcd83f-6d92-43b7-90ed-8cd26bee0a3e" ] } ], "mendeley" : { "formattedCitation" : "[33]", "plainTextFormattedCitation" : "[33]", "previouslyFormattedCitation" : "[33]" }, "properties" : {  }, "schema" : "https://github.com/citation-style-language/schema/raw/master/csl-citation.json" }</w:instrText>
      </w:r>
      <w:r>
        <w:rPr>
          <w:lang w:val="es-ES"/>
        </w:rPr>
        <w:fldChar w:fldCharType="separate"/>
      </w:r>
      <w:r w:rsidR="003C0D9A" w:rsidRPr="003C0D9A">
        <w:rPr>
          <w:noProof/>
          <w:lang w:val="es-ES"/>
        </w:rPr>
        <w:t>[33]</w:t>
      </w:r>
      <w:r>
        <w:rPr>
          <w:lang w:val="es-ES"/>
        </w:rPr>
        <w:fldChar w:fldCharType="end"/>
      </w:r>
      <w:r>
        <w:rPr>
          <w:lang w:val="es-ES"/>
        </w:rPr>
        <w:fldChar w:fldCharType="begin" w:fldLock="1"/>
      </w:r>
      <w:r w:rsidR="003C0D9A">
        <w:rPr>
          <w:lang w:val="es-ES"/>
        </w:rPr>
        <w:instrText>ADDIN CSL_CITATION { "citationItems" : [ { "id" : "ITEM-1", "itemData" : { "abstract" : "In recent studies of the structure of affect, positive and negative affect have consistently emerged as two dominant and relatively independent dimensions. A number of mood scales have been created to measure these factors; however, many existing measures are inadequate, showing low reliability or poor convergent or discriminant validity. To fill the need for reliable and valid Positive Affect and Negative Affect scales that are also brief and easy to administer, we developed two 10-item mood scales that comprise the Positive and Negative Affect Schedule (PANAS). The scales are shown to be highly internally consistent, largely uncorrelated, and stable at appropriate levels over a 2-month time period. Normative data and factorial and external evidence of convergent and discriminant validity for the scales are also presented.", "author" : [ { "dropping-particle" : "", "family" : "Watson", "given" : "David", "non-dropping-particle" : "", "parse-names" : false, "suffix" : "" }, { "dropping-particle" : "", "family" : "Clark", "given" : "Lee Anna", "non-dropping-particle" : "", "parse-names" : false, "suffix" : "" }, { "dropping-particle" : "", "family" : "Tellegen", "given" : "Auke", "non-dropping-particle" : "", "parse-names" : false, "suffix" : "" } ], "container-title" : "Journal of Personality and Social Psychology", "id" : "ITEM-1", "issue" : "6", "issued" : { "date-parts" : [ [ "1988" ] ] }, "page" : "1063-1070", "title" : "Development and Validation of Brief Measures of Positive and Negative Affect: The PANAS Scales", "type" : "article-journal", "volume" : "54" }, "uris" : [ "http://www.mendeley.com/documents/?uuid=6101bbb6-2965-4a30-afff-2b449ea97b46" ] } ], "mendeley" : { "formattedCitation" : "[34]", "plainTextFormattedCitation" : "[34]", "previouslyFormattedCitation" : "[34]" }, "properties" : {  }, "schema" : "https://github.com/citation-style-language/schema/raw/master/csl-citation.json" }</w:instrText>
      </w:r>
      <w:r>
        <w:rPr>
          <w:lang w:val="es-ES"/>
        </w:rPr>
        <w:fldChar w:fldCharType="separate"/>
      </w:r>
      <w:r w:rsidR="003C0D9A" w:rsidRPr="003C0D9A">
        <w:rPr>
          <w:noProof/>
          <w:lang w:val="es-ES"/>
        </w:rPr>
        <w:t>[34]</w:t>
      </w:r>
      <w:r>
        <w:rPr>
          <w:lang w:val="es-ES"/>
        </w:rPr>
        <w:fldChar w:fldCharType="end"/>
      </w:r>
      <w:r w:rsidR="00F47F86">
        <w:rPr>
          <w:lang w:val="es-ES"/>
        </w:rPr>
        <w:t>.</w:t>
      </w:r>
    </w:p>
    <w:p w:rsidR="00F47F86" w:rsidRDefault="00F47F86" w:rsidP="00F34BFE">
      <w:pPr>
        <w:rPr>
          <w:lang w:val="es-ES"/>
        </w:rPr>
      </w:pPr>
      <w:r>
        <w:rPr>
          <w:lang w:val="es-ES"/>
        </w:rPr>
        <w:t xml:space="preserve">En la </w:t>
      </w:r>
      <w:r w:rsidR="002F3075">
        <w:rPr>
          <w:lang w:val="es-ES"/>
        </w:rPr>
        <w:fldChar w:fldCharType="begin"/>
      </w:r>
      <w:r w:rsidR="002F3075">
        <w:rPr>
          <w:lang w:val="es-ES"/>
        </w:rPr>
        <w:instrText xml:space="preserve"> REF _Ref484599518 \h </w:instrText>
      </w:r>
      <w:r w:rsidR="002F3075">
        <w:rPr>
          <w:lang w:val="es-ES"/>
        </w:rPr>
      </w:r>
      <w:r w:rsidR="002F3075">
        <w:rPr>
          <w:lang w:val="es-ES"/>
        </w:rPr>
        <w:fldChar w:fldCharType="separate"/>
      </w:r>
      <w:r w:rsidR="00277F5B">
        <w:t xml:space="preserve">Figura </w:t>
      </w:r>
      <w:r w:rsidR="00277F5B">
        <w:rPr>
          <w:noProof/>
        </w:rPr>
        <w:t>6</w:t>
      </w:r>
      <w:r w:rsidR="00277F5B">
        <w:t>.</w:t>
      </w:r>
      <w:r w:rsidR="00277F5B">
        <w:rPr>
          <w:noProof/>
        </w:rPr>
        <w:t>3</w:t>
      </w:r>
      <w:r w:rsidR="002F3075">
        <w:rPr>
          <w:lang w:val="es-ES"/>
        </w:rPr>
        <w:fldChar w:fldCharType="end"/>
      </w:r>
      <w:r w:rsidR="002F3075">
        <w:rPr>
          <w:lang w:val="es-ES"/>
        </w:rPr>
        <w:t xml:space="preserve"> se muestra el test panas aplicado en esta prueba.</w:t>
      </w:r>
    </w:p>
    <w:p w:rsidR="002F3075" w:rsidRDefault="002F3075" w:rsidP="00F34BFE">
      <w:pPr>
        <w:rPr>
          <w:lang w:val="es-ES"/>
        </w:rPr>
      </w:pPr>
    </w:p>
    <w:p w:rsidR="002F3075" w:rsidRDefault="002F3075" w:rsidP="00F34BFE">
      <w:pPr>
        <w:rPr>
          <w:lang w:val="es-ES"/>
        </w:rPr>
      </w:pPr>
    </w:p>
    <w:p w:rsidR="002F3075" w:rsidRDefault="00F47F86" w:rsidP="002F3075">
      <w:pPr>
        <w:keepNext/>
        <w:jc w:val="center"/>
      </w:pPr>
      <w:r>
        <w:rPr>
          <w:noProof/>
          <w:lang w:eastAsia="es-MX"/>
        </w:rPr>
        <w:drawing>
          <wp:inline distT="0" distB="0" distL="0" distR="0" wp14:anchorId="0C2624D1" wp14:editId="2E5F3055">
            <wp:extent cx="5552207" cy="474029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nasn.png"/>
                    <pic:cNvPicPr/>
                  </pic:nvPicPr>
                  <pic:blipFill rotWithShape="1">
                    <a:blip r:embed="rId66">
                      <a:extLst>
                        <a:ext uri="{28A0092B-C50C-407E-A947-70E740481C1C}">
                          <a14:useLocalDpi xmlns:a14="http://schemas.microsoft.com/office/drawing/2010/main" val="0"/>
                        </a:ext>
                      </a:extLst>
                    </a:blip>
                    <a:srcRect l="4299" t="5823" r="1441" b="2272"/>
                    <a:stretch/>
                  </pic:blipFill>
                  <pic:spPr bwMode="auto">
                    <a:xfrm>
                      <a:off x="0" y="0"/>
                      <a:ext cx="5576861" cy="4761343"/>
                    </a:xfrm>
                    <a:prstGeom prst="rect">
                      <a:avLst/>
                    </a:prstGeom>
                    <a:ln>
                      <a:noFill/>
                    </a:ln>
                    <a:extLst>
                      <a:ext uri="{53640926-AAD7-44D8-BBD7-CCE9431645EC}">
                        <a14:shadowObscured xmlns:a14="http://schemas.microsoft.com/office/drawing/2010/main"/>
                      </a:ext>
                    </a:extLst>
                  </pic:spPr>
                </pic:pic>
              </a:graphicData>
            </a:graphic>
          </wp:inline>
        </w:drawing>
      </w:r>
    </w:p>
    <w:p w:rsidR="00F47F86" w:rsidRDefault="002F3075" w:rsidP="002F3075">
      <w:pPr>
        <w:pStyle w:val="Descripcin"/>
        <w:jc w:val="center"/>
      </w:pPr>
      <w:bookmarkStart w:id="184" w:name="_Ref484599518"/>
      <w:bookmarkStart w:id="185" w:name="_Toc486415540"/>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6</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4</w:t>
      </w:r>
      <w:r w:rsidR="00F07634">
        <w:rPr>
          <w:noProof/>
        </w:rPr>
        <w:fldChar w:fldCharType="end"/>
      </w:r>
      <w:bookmarkEnd w:id="184"/>
      <w:r w:rsidR="007C0E0D">
        <w:t xml:space="preserve"> Test Panas.</w:t>
      </w:r>
      <w:bookmarkEnd w:id="185"/>
    </w:p>
    <w:p w:rsidR="002B5F37" w:rsidRDefault="002B5F37" w:rsidP="002B5F37">
      <w:r>
        <w:t>El test panas consta de 20 preguntas de las cuales las 1, 3, 5, 9, 10, 12, 14, 16, 17 y 19 corresponden a afectos positivo, el resto pertenecen a afectos negativos.</w:t>
      </w:r>
    </w:p>
    <w:p w:rsidR="002B5F37" w:rsidRPr="002B5F37" w:rsidRDefault="002B5F37" w:rsidP="002B5F37">
      <w:r>
        <w:t>El test panas se evalúa asignando los valores de 1 a nunca, 2 a veces y 3 a muchas veces se suman los ítems de afectos positivos y los negativos. Si los ítems de afectos positivos son mayores o igual a los afectos negativos, entonces es una “</w:t>
      </w:r>
      <w:r w:rsidRPr="008B1E5F">
        <w:rPr>
          <w:i/>
        </w:rPr>
        <w:t>persona positiva</w:t>
      </w:r>
      <w:r>
        <w:t>”, caso contrario “</w:t>
      </w:r>
      <w:r w:rsidRPr="008B1E5F">
        <w:rPr>
          <w:i/>
        </w:rPr>
        <w:t>persona negativa</w:t>
      </w:r>
      <w:r>
        <w:t>”.</w:t>
      </w:r>
    </w:p>
    <w:p w:rsidR="008B1E5F" w:rsidRDefault="008B1E5F" w:rsidP="008B1E5F">
      <w:pPr>
        <w:pStyle w:val="Ttulo4"/>
      </w:pPr>
      <w:r>
        <w:t>Inducción del estado mental concentración.</w:t>
      </w:r>
    </w:p>
    <w:p w:rsidR="005145CC" w:rsidRDefault="00F34BFE" w:rsidP="00F34BFE">
      <w:r>
        <w:t xml:space="preserve">Para inducir a los sujetos de pruebas al estado mental de concentración se utilizó un programa </w:t>
      </w:r>
      <w:proofErr w:type="spellStart"/>
      <w:r>
        <w:t>SpeedMath</w:t>
      </w:r>
      <w:proofErr w:type="spellEnd"/>
      <w:r>
        <w:t xml:space="preserve"> de la empresa </w:t>
      </w:r>
      <w:proofErr w:type="spellStart"/>
      <w:r>
        <w:t>MindWave</w:t>
      </w:r>
      <w:proofErr w:type="spellEnd"/>
      <w:r>
        <w:t xml:space="preserve"> el cual muestra operaciones aritméticas (suma, resta, multiplicación y división de un máximo de 3 dígitos) que tiene que resolver solo usando la mente</w:t>
      </w:r>
      <w:r w:rsidR="00F226E5">
        <w:t xml:space="preserve"> y digitar el resultado usando el teclado, en la </w:t>
      </w:r>
      <w:r w:rsidR="00F226E5">
        <w:fldChar w:fldCharType="begin"/>
      </w:r>
      <w:r w:rsidR="00F226E5">
        <w:instrText xml:space="preserve"> REF _Ref484597008 \h </w:instrText>
      </w:r>
      <w:r w:rsidR="00F226E5">
        <w:fldChar w:fldCharType="separate"/>
      </w:r>
      <w:r w:rsidR="00277F5B">
        <w:t xml:space="preserve">Figura </w:t>
      </w:r>
      <w:r w:rsidR="00277F5B">
        <w:rPr>
          <w:noProof/>
        </w:rPr>
        <w:t>6</w:t>
      </w:r>
      <w:r w:rsidR="00277F5B">
        <w:t>.</w:t>
      </w:r>
      <w:r w:rsidR="00277F5B">
        <w:rPr>
          <w:noProof/>
        </w:rPr>
        <w:t>4</w:t>
      </w:r>
      <w:r w:rsidR="00F226E5">
        <w:fldChar w:fldCharType="end"/>
      </w:r>
      <w:r w:rsidR="00F226E5">
        <w:t xml:space="preserve"> se muestra un ejemplo del programa </w:t>
      </w:r>
      <w:proofErr w:type="spellStart"/>
      <w:r w:rsidR="00F226E5">
        <w:t>SpeedMath</w:t>
      </w:r>
      <w:proofErr w:type="spellEnd"/>
      <w:r w:rsidR="00F226E5" w:rsidRPr="00D21A6A">
        <w:rPr>
          <w:rStyle w:val="Refdenotaalpie"/>
        </w:rPr>
        <w:footnoteReference w:id="3"/>
      </w:r>
      <w:r w:rsidR="00F226E5">
        <w:t xml:space="preserve"> de la empresa </w:t>
      </w:r>
      <w:proofErr w:type="spellStart"/>
      <w:r w:rsidR="00F226E5">
        <w:t>mindwave</w:t>
      </w:r>
      <w:proofErr w:type="spellEnd"/>
      <w:r>
        <w:t xml:space="preserve">. </w:t>
      </w:r>
    </w:p>
    <w:p w:rsidR="00F226E5" w:rsidRDefault="00F226E5" w:rsidP="00F226E5">
      <w:pPr>
        <w:keepNext/>
        <w:jc w:val="center"/>
      </w:pPr>
      <w:r>
        <w:rPr>
          <w:noProof/>
          <w:lang w:eastAsia="es-MX"/>
        </w:rPr>
        <w:drawing>
          <wp:inline distT="0" distB="0" distL="0" distR="0" wp14:anchorId="14CDEE85" wp14:editId="3B441C4A">
            <wp:extent cx="4630758" cy="37426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epmath.png"/>
                    <pic:cNvPicPr/>
                  </pic:nvPicPr>
                  <pic:blipFill rotWithShape="1">
                    <a:blip r:embed="rId67">
                      <a:extLst>
                        <a:ext uri="{28A0092B-C50C-407E-A947-70E740481C1C}">
                          <a14:useLocalDpi xmlns:a14="http://schemas.microsoft.com/office/drawing/2010/main" val="0"/>
                        </a:ext>
                      </a:extLst>
                    </a:blip>
                    <a:srcRect l="659" r="1573" b="2067"/>
                    <a:stretch/>
                  </pic:blipFill>
                  <pic:spPr bwMode="auto">
                    <a:xfrm>
                      <a:off x="0" y="0"/>
                      <a:ext cx="4657494" cy="3764268"/>
                    </a:xfrm>
                    <a:prstGeom prst="rect">
                      <a:avLst/>
                    </a:prstGeom>
                    <a:ln>
                      <a:noFill/>
                    </a:ln>
                    <a:extLst>
                      <a:ext uri="{53640926-AAD7-44D8-BBD7-CCE9431645EC}">
                        <a14:shadowObscured xmlns:a14="http://schemas.microsoft.com/office/drawing/2010/main"/>
                      </a:ext>
                    </a:extLst>
                  </pic:spPr>
                </pic:pic>
              </a:graphicData>
            </a:graphic>
          </wp:inline>
        </w:drawing>
      </w:r>
    </w:p>
    <w:p w:rsidR="005145CC" w:rsidRDefault="00F226E5" w:rsidP="00F226E5">
      <w:pPr>
        <w:pStyle w:val="Descripcin"/>
        <w:jc w:val="center"/>
      </w:pPr>
      <w:bookmarkStart w:id="186" w:name="_Ref484597008"/>
      <w:bookmarkStart w:id="187" w:name="_Toc486415541"/>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6</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5</w:t>
      </w:r>
      <w:r w:rsidR="00F07634">
        <w:rPr>
          <w:noProof/>
        </w:rPr>
        <w:fldChar w:fldCharType="end"/>
      </w:r>
      <w:bookmarkEnd w:id="186"/>
      <w:r>
        <w:t xml:space="preserve"> Ejemplo de las operaciones aritméticas usando el programa </w:t>
      </w:r>
      <w:proofErr w:type="spellStart"/>
      <w:r>
        <w:t>SpeedMath</w:t>
      </w:r>
      <w:proofErr w:type="spellEnd"/>
      <w:r>
        <w:t xml:space="preserve"> de la empresa </w:t>
      </w:r>
      <w:proofErr w:type="spellStart"/>
      <w:r>
        <w:t>MindWawe</w:t>
      </w:r>
      <w:proofErr w:type="spellEnd"/>
      <w:r>
        <w:t>.</w:t>
      </w:r>
      <w:bookmarkEnd w:id="187"/>
    </w:p>
    <w:p w:rsidR="008B1E5F" w:rsidRDefault="008B1E5F" w:rsidP="008B1E5F">
      <w:pPr>
        <w:pStyle w:val="Ttulo4"/>
      </w:pPr>
      <w:r>
        <w:t>Inducción del estado mental felicidad</w:t>
      </w:r>
    </w:p>
    <w:p w:rsidR="00F34BFE" w:rsidRDefault="00F34BFE" w:rsidP="00F34BFE">
      <w:r>
        <w:t>Para inducir a los sujetos de pruebas al estado mental de felicidad se mostraron clips de películas qu</w:t>
      </w:r>
      <w:r w:rsidR="002E62B9">
        <w:t>e evocan emociones positivas</w:t>
      </w:r>
      <w:r w:rsidR="00BD3F33">
        <w:t xml:space="preserve"> con una duración de 22’52</w:t>
      </w:r>
      <w:r w:rsidR="00076CD7">
        <w:t>’</w:t>
      </w:r>
      <w:r w:rsidR="00BD3F33">
        <w:t>’</w:t>
      </w:r>
      <w:r w:rsidR="00076CD7">
        <w:t xml:space="preserve"> e</w:t>
      </w:r>
      <w:r w:rsidR="00590A90">
        <w:t xml:space="preserve">n la </w:t>
      </w:r>
      <w:r w:rsidR="005145CC">
        <w:fldChar w:fldCharType="begin"/>
      </w:r>
      <w:r w:rsidR="005145CC">
        <w:instrText xml:space="preserve"> REF _Ref484593610 \h </w:instrText>
      </w:r>
      <w:r w:rsidR="005145CC">
        <w:fldChar w:fldCharType="separate"/>
      </w:r>
      <w:r w:rsidR="00277F5B">
        <w:t xml:space="preserve">Tabla </w:t>
      </w:r>
      <w:r w:rsidR="00277F5B">
        <w:rPr>
          <w:noProof/>
        </w:rPr>
        <w:t>6</w:t>
      </w:r>
      <w:r w:rsidR="00277F5B">
        <w:t>.</w:t>
      </w:r>
      <w:r w:rsidR="00277F5B">
        <w:rPr>
          <w:noProof/>
        </w:rPr>
        <w:t>1</w:t>
      </w:r>
      <w:r w:rsidR="005145CC">
        <w:fldChar w:fldCharType="end"/>
      </w:r>
      <w:r w:rsidR="005145CC">
        <w:t xml:space="preserve"> se muestra el listado de películas mostradas </w:t>
      </w:r>
      <w:r w:rsidR="00BD3F33">
        <w:t xml:space="preserve">extraídas de </w:t>
      </w:r>
      <w:r w:rsidR="00BD3F33">
        <w:fldChar w:fldCharType="begin" w:fldLock="1"/>
      </w:r>
      <w:r w:rsidR="003C0D9A">
        <w:instrText>ADDIN CSL_CITATION { "citationItems" : [ { "id" : "ITEM-1", "itemData" : { "DOI" : "10.1080/02699930903274322", "ISSN" : "0269-9931", "author" : [ { "dropping-particle" : "", "family" : "Schaefer", "given" : "Alexandre", "non-dropping-particle" : "", "parse-names" : false, "suffix" : "" }, { "dropping-particle" : "", "family" : "Nils", "given" : "Fr\u00e9d\u00e9ric", "non-dropping-particle" : "", "parse-names" : false, "suffix" : "" }, { "dropping-particle" : "", "family" : "Sanchez", "given" : "Xavier", "non-dropping-particle" : "", "parse-names" : false, "suffix" : "" }, { "dropping-particle" : "", "family" : "Philippot", "given" : "Pierre", "non-dropping-particle" : "", "parse-names" : false, "suffix" : "" } ], "container-title" : "Cognition &amp; Emotion", "id" : "ITEM-1", "issue" : "7", "issued" : { "date-parts" : [ [ "2010", "11" ] ] }, "page" : "1153-1172", "title" : "Assessing the effectiveness of a large database of emotion-eliciting films: A new tool for emotion researchers", "type" : "article-journal", "volume" : "24" }, "uris" : [ "http://www.mendeley.com/documents/?uuid=207de7fe-1304-4cb1-a094-a7a0b50e0c87" ] } ], "mendeley" : { "formattedCitation" : "[32]", "plainTextFormattedCitation" : "[32]", "previouslyFormattedCitation" : "[32]" }, "properties" : {  }, "schema" : "https://github.com/citation-style-language/schema/raw/master/csl-citation.json" }</w:instrText>
      </w:r>
      <w:r w:rsidR="00BD3F33">
        <w:fldChar w:fldCharType="separate"/>
      </w:r>
      <w:r w:rsidR="003C0D9A" w:rsidRPr="003C0D9A">
        <w:rPr>
          <w:noProof/>
        </w:rPr>
        <w:t>[32]</w:t>
      </w:r>
      <w:r w:rsidR="00BD3F33">
        <w:fldChar w:fldCharType="end"/>
      </w:r>
      <w:r w:rsidR="00BD3F33">
        <w:t>.</w:t>
      </w:r>
    </w:p>
    <w:p w:rsidR="00590A90" w:rsidRDefault="00590A90" w:rsidP="00590A90">
      <w:pPr>
        <w:pStyle w:val="Descripcin"/>
        <w:keepNext/>
      </w:pPr>
      <w:bookmarkStart w:id="188" w:name="_Ref484593610"/>
      <w:bookmarkStart w:id="189" w:name="_Toc486415498"/>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6</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1</w:t>
      </w:r>
      <w:r w:rsidR="00F07634">
        <w:rPr>
          <w:noProof/>
        </w:rPr>
        <w:fldChar w:fldCharType="end"/>
      </w:r>
      <w:bookmarkEnd w:id="188"/>
      <w:r>
        <w:t xml:space="preserve"> Listado de películas usadas para la entrenar el estado mental felicidad.</w:t>
      </w:r>
      <w:bookmarkEnd w:id="18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560"/>
      </w:tblGrid>
      <w:tr w:rsidR="009D2E5C" w:rsidRPr="009D2E5C" w:rsidTr="009D2E5C">
        <w:tc>
          <w:tcPr>
            <w:tcW w:w="2268" w:type="dxa"/>
            <w:tcBorders>
              <w:top w:val="single" w:sz="4" w:space="0" w:color="auto"/>
              <w:bottom w:val="single" w:sz="4" w:space="0" w:color="auto"/>
            </w:tcBorders>
          </w:tcPr>
          <w:p w:rsidR="009D2E5C" w:rsidRPr="009D2E5C" w:rsidRDefault="009D2E5C" w:rsidP="009D2E5C">
            <w:pPr>
              <w:pStyle w:val="Sinespaciado"/>
              <w:rPr>
                <w:b/>
                <w:i/>
              </w:rPr>
            </w:pPr>
            <w:r w:rsidRPr="009D2E5C">
              <w:rPr>
                <w:b/>
                <w:i/>
              </w:rPr>
              <w:t xml:space="preserve">Película </w:t>
            </w:r>
          </w:p>
        </w:tc>
        <w:tc>
          <w:tcPr>
            <w:tcW w:w="6560" w:type="dxa"/>
            <w:tcBorders>
              <w:top w:val="single" w:sz="4" w:space="0" w:color="auto"/>
              <w:bottom w:val="single" w:sz="4" w:space="0" w:color="auto"/>
            </w:tcBorders>
          </w:tcPr>
          <w:p w:rsidR="009D2E5C" w:rsidRPr="009D2E5C" w:rsidRDefault="009D2E5C" w:rsidP="009D2E5C">
            <w:pPr>
              <w:pStyle w:val="Sinespaciado"/>
              <w:rPr>
                <w:b/>
                <w:i/>
              </w:rPr>
            </w:pPr>
            <w:r w:rsidRPr="009D2E5C">
              <w:rPr>
                <w:b/>
                <w:i/>
              </w:rPr>
              <w:t xml:space="preserve">Escena </w:t>
            </w:r>
          </w:p>
        </w:tc>
      </w:tr>
      <w:tr w:rsidR="009D2E5C" w:rsidTr="009D2E5C">
        <w:tc>
          <w:tcPr>
            <w:tcW w:w="2268" w:type="dxa"/>
            <w:tcBorders>
              <w:top w:val="single" w:sz="4" w:space="0" w:color="auto"/>
            </w:tcBorders>
          </w:tcPr>
          <w:p w:rsidR="009D2E5C" w:rsidRDefault="009D2E5C" w:rsidP="009D2E5C">
            <w:pPr>
              <w:pStyle w:val="Sinespaciado"/>
            </w:pPr>
            <w:r>
              <w:t>La vida es bella</w:t>
            </w:r>
            <w:r w:rsidR="008B1E5F">
              <w:t xml:space="preserve"> </w:t>
            </w:r>
            <w:r w:rsidR="008B1E5F">
              <w:fldChar w:fldCharType="begin" w:fldLock="1"/>
            </w:r>
            <w:r w:rsidR="003C0D9A">
              <w:instrText>ADDIN CSL_CITATION { "citationItems" : [ { "id" : "ITEM-1", "itemData" : { "author" : [ { "dropping-particle" : "", "family" : "Benigni", "given" : "Roberto", "non-dropping-particle" : "", "parse-names" : false, "suffix" : "" } ], "id" : "ITEM-1", "issued" : { "date-parts" : [ [ "1997" ] ] }, "publisher" : "Miramax", "publisher-place" : "Italia", "title" : "La vida es bella", "type" : "motion_picture" }, "uris" : [ "http://www.mendeley.com/documents/?uuid=68dec677-f4a2-4e83-9b67-4632472586ee" ] } ], "mendeley" : { "formattedCitation" : "[35]", "plainTextFormattedCitation" : "[35]", "previouslyFormattedCitation" : "[35]" }, "properties" : {  }, "schema" : "https://github.com/citation-style-language/schema/raw/master/csl-citation.json" }</w:instrText>
            </w:r>
            <w:r w:rsidR="008B1E5F">
              <w:fldChar w:fldCharType="separate"/>
            </w:r>
            <w:r w:rsidR="003C0D9A" w:rsidRPr="003C0D9A">
              <w:rPr>
                <w:noProof/>
              </w:rPr>
              <w:t>[35]</w:t>
            </w:r>
            <w:r w:rsidR="008B1E5F">
              <w:fldChar w:fldCharType="end"/>
            </w:r>
          </w:p>
        </w:tc>
        <w:tc>
          <w:tcPr>
            <w:tcW w:w="6560" w:type="dxa"/>
            <w:tcBorders>
              <w:top w:val="single" w:sz="4" w:space="0" w:color="auto"/>
            </w:tcBorders>
          </w:tcPr>
          <w:p w:rsidR="009D2E5C" w:rsidRDefault="009D2E5C" w:rsidP="008B1E5F">
            <w:pPr>
              <w:pStyle w:val="Sinespaciado"/>
            </w:pPr>
            <w:r w:rsidRPr="009D2E5C">
              <w:t xml:space="preserve">En un campo de concentración, </w:t>
            </w:r>
            <w:r w:rsidR="008B1E5F">
              <w:t>el</w:t>
            </w:r>
            <w:r w:rsidRPr="009D2E5C">
              <w:t xml:space="preserve"> padre "falsifica" una traducción de lo que dice un oficial para evitar que su hijo se asuste</w:t>
            </w:r>
            <w:r w:rsidR="00503E39">
              <w:t>.</w:t>
            </w:r>
          </w:p>
        </w:tc>
      </w:tr>
      <w:tr w:rsidR="009D2E5C" w:rsidTr="008B1E5F">
        <w:tc>
          <w:tcPr>
            <w:tcW w:w="2268" w:type="dxa"/>
            <w:shd w:val="clear" w:color="auto" w:fill="D9D9D9" w:themeFill="background1" w:themeFillShade="D9"/>
          </w:tcPr>
          <w:p w:rsidR="009D2E5C" w:rsidRDefault="009D2E5C" w:rsidP="009D2E5C">
            <w:pPr>
              <w:pStyle w:val="Sinespaciado"/>
            </w:pPr>
            <w:r>
              <w:t>Loco por Mary</w:t>
            </w:r>
            <w:r w:rsidR="008B1E5F">
              <w:t xml:space="preserve"> </w:t>
            </w:r>
            <w:r w:rsidR="008B1E5F">
              <w:fldChar w:fldCharType="begin" w:fldLock="1"/>
            </w:r>
            <w:r w:rsidR="003C0D9A">
              <w:instrText>ADDIN CSL_CITATION { "citationItems" : [ { "id" : "ITEM-1", "itemData" : { "author" : [ { "dropping-particle" : "", "family" : "Byrne", "given" : "Alex", "non-dropping-particle" : "", "parse-names" : false, "suffix" : "" } ], "id" : "ITEM-1", "issue" : "1998", "issued" : { "date-parts" : [ [ "1998" ] ] }, "publisher" : "20th Century Fox", "publisher-place" : "Estados Unidos", "title" : "There's Something About Mary", "type" : "motion_picture" }, "uris" : [ "http://www.mendeley.com/documents/?uuid=c8a39a18-53ba-4f07-85cc-19a9fee68c97" ] } ], "mendeley" : { "formattedCitation" : "[36]", "plainTextFormattedCitation" : "[36]", "previouslyFormattedCitation" : "[36]" }, "properties" : {  }, "schema" : "https://github.com/citation-style-language/schema/raw/master/csl-citation.json" }</w:instrText>
            </w:r>
            <w:r w:rsidR="008B1E5F">
              <w:fldChar w:fldCharType="separate"/>
            </w:r>
            <w:r w:rsidR="003C0D9A" w:rsidRPr="003C0D9A">
              <w:rPr>
                <w:noProof/>
              </w:rPr>
              <w:t>[36]</w:t>
            </w:r>
            <w:r w:rsidR="008B1E5F">
              <w:fldChar w:fldCharType="end"/>
            </w:r>
          </w:p>
        </w:tc>
        <w:tc>
          <w:tcPr>
            <w:tcW w:w="6560" w:type="dxa"/>
            <w:shd w:val="clear" w:color="auto" w:fill="D9D9D9" w:themeFill="background1" w:themeFillShade="D9"/>
          </w:tcPr>
          <w:p w:rsidR="009D2E5C" w:rsidRDefault="009D2E5C" w:rsidP="009D2E5C">
            <w:pPr>
              <w:pStyle w:val="Sinespaciado"/>
            </w:pPr>
            <w:r>
              <w:t>La visita se encuentra en la sala con el cachorro donde de repente el ya no ya no respira el trata despertarlo, pero es fallido sus acciones, entonces procede a darle descargar eléctricas provocando que este se encienda, apagándolo con un jarro de agua, reviviendo así al perrito</w:t>
            </w:r>
          </w:p>
        </w:tc>
      </w:tr>
      <w:tr w:rsidR="009D2E5C" w:rsidTr="009D2E5C">
        <w:tc>
          <w:tcPr>
            <w:tcW w:w="2268" w:type="dxa"/>
          </w:tcPr>
          <w:p w:rsidR="009D2E5C" w:rsidRDefault="005D1985" w:rsidP="009D2E5C">
            <w:pPr>
              <w:pStyle w:val="Sinespaciado"/>
            </w:pPr>
            <w:r w:rsidRPr="005D1985">
              <w:t>Forrest Gump</w:t>
            </w:r>
            <w:r w:rsidR="008B1E5F">
              <w:t xml:space="preserve"> </w:t>
            </w:r>
            <w:r w:rsidR="008B1E5F">
              <w:fldChar w:fldCharType="begin" w:fldLock="1"/>
            </w:r>
            <w:r w:rsidR="003C0D9A">
              <w:instrText>ADDIN CSL_CITATION { "citationItems" : [ { "id" : "ITEM-1", "itemData" : { "author" : [ { "dropping-particle" : "", "family" : "Zemeckis", "given" : "Robert", "non-dropping-particle" : "", "parse-names" : false, "suffix" : "" } ], "id" : "ITEM-1", "issued" : { "date-parts" : [ [ "1994" ] ] }, "publisher" : "Paramount Pictures", "publisher-place" : "Estados Unidos", "title" : "Forrest Gump", "type" : "motion_picture" }, "uris" : [ "http://www.mendeley.com/documents/?uuid=d71f8948-5946-4e46-bdc3-edfb6a11be4d" ] } ], "mendeley" : { "formattedCitation" : "[37]", "plainTextFormattedCitation" : "[37]", "previouslyFormattedCitation" : "[37]" }, "properties" : {  }, "schema" : "https://github.com/citation-style-language/schema/raw/master/csl-citation.json" }</w:instrText>
            </w:r>
            <w:r w:rsidR="008B1E5F">
              <w:fldChar w:fldCharType="separate"/>
            </w:r>
            <w:r w:rsidR="003C0D9A" w:rsidRPr="003C0D9A">
              <w:rPr>
                <w:noProof/>
              </w:rPr>
              <w:t>[37]</w:t>
            </w:r>
            <w:r w:rsidR="008B1E5F">
              <w:fldChar w:fldCharType="end"/>
            </w:r>
          </w:p>
        </w:tc>
        <w:tc>
          <w:tcPr>
            <w:tcW w:w="6560" w:type="dxa"/>
          </w:tcPr>
          <w:p w:rsidR="009D2E5C" w:rsidRDefault="005D1985" w:rsidP="009D2E5C">
            <w:pPr>
              <w:pStyle w:val="Sinespaciado"/>
            </w:pPr>
            <w:r>
              <w:t>Escena donde padre e hijo se reúnen por primera vez</w:t>
            </w:r>
          </w:p>
        </w:tc>
      </w:tr>
      <w:tr w:rsidR="009D2E5C" w:rsidTr="008B1E5F">
        <w:tc>
          <w:tcPr>
            <w:tcW w:w="2268" w:type="dxa"/>
            <w:shd w:val="clear" w:color="auto" w:fill="D9D9D9" w:themeFill="background1" w:themeFillShade="D9"/>
          </w:tcPr>
          <w:p w:rsidR="009D2E5C" w:rsidRDefault="009D2E5C" w:rsidP="009D2E5C">
            <w:pPr>
              <w:pStyle w:val="Sinespaciado"/>
            </w:pPr>
            <w:r>
              <w:t>La vida es bella</w:t>
            </w:r>
            <w:r w:rsidR="008B1E5F">
              <w:t xml:space="preserve"> </w:t>
            </w:r>
            <w:r w:rsidR="008B1E5F">
              <w:fldChar w:fldCharType="begin" w:fldLock="1"/>
            </w:r>
            <w:r w:rsidR="003C0D9A">
              <w:instrText>ADDIN CSL_CITATION { "citationItems" : [ { "id" : "ITEM-1", "itemData" : { "author" : [ { "dropping-particle" : "", "family" : "Benigni", "given" : "Roberto", "non-dropping-particle" : "", "parse-names" : false, "suffix" : "" } ], "id" : "ITEM-1", "issued" : { "date-parts" : [ [ "1997" ] ] }, "publisher" : "Miramax", "publisher-place" : "Italia", "title" : "La vida es bella", "type" : "motion_picture" }, "uris" : [ "http://www.mendeley.com/documents/?uuid=68dec677-f4a2-4e83-9b67-4632472586ee" ] } ], "mendeley" : { "formattedCitation" : "[35]", "plainTextFormattedCitation" : "[35]", "previouslyFormattedCitation" : "[35]" }, "properties" : {  }, "schema" : "https://github.com/citation-style-language/schema/raw/master/csl-citation.json" }</w:instrText>
            </w:r>
            <w:r w:rsidR="008B1E5F">
              <w:fldChar w:fldCharType="separate"/>
            </w:r>
            <w:r w:rsidR="003C0D9A" w:rsidRPr="003C0D9A">
              <w:rPr>
                <w:noProof/>
              </w:rPr>
              <w:t>[35]</w:t>
            </w:r>
            <w:r w:rsidR="008B1E5F">
              <w:fldChar w:fldCharType="end"/>
            </w:r>
          </w:p>
        </w:tc>
        <w:tc>
          <w:tcPr>
            <w:tcW w:w="6560" w:type="dxa"/>
            <w:shd w:val="clear" w:color="auto" w:fill="D9D9D9" w:themeFill="background1" w:themeFillShade="D9"/>
          </w:tcPr>
          <w:p w:rsidR="009D2E5C" w:rsidRDefault="005D1985" w:rsidP="009D2E5C">
            <w:pPr>
              <w:pStyle w:val="Sinespaciado"/>
            </w:pPr>
            <w:r>
              <w:t>Madre e hijo</w:t>
            </w:r>
            <w:r w:rsidR="009D2E5C">
              <w:t xml:space="preserve"> reunidos</w:t>
            </w:r>
            <w:r>
              <w:t xml:space="preserve"> al terminar la guerra.</w:t>
            </w:r>
          </w:p>
        </w:tc>
      </w:tr>
      <w:tr w:rsidR="009D2E5C" w:rsidTr="009D2E5C">
        <w:tc>
          <w:tcPr>
            <w:tcW w:w="2268" w:type="dxa"/>
            <w:tcBorders>
              <w:bottom w:val="single" w:sz="4" w:space="0" w:color="auto"/>
            </w:tcBorders>
          </w:tcPr>
          <w:p w:rsidR="009D2E5C" w:rsidRDefault="005D1985" w:rsidP="009D2E5C">
            <w:pPr>
              <w:pStyle w:val="Sinespaciado"/>
            </w:pPr>
            <w:r w:rsidRPr="005D1985">
              <w:t>Una pareja de idiotas</w:t>
            </w:r>
            <w:r w:rsidR="008B1E5F">
              <w:t xml:space="preserve"> </w:t>
            </w:r>
            <w:r w:rsidR="00503E39">
              <w:fldChar w:fldCharType="begin" w:fldLock="1"/>
            </w:r>
            <w:r w:rsidR="003C0D9A">
              <w:instrText>ADDIN CSL_CITATION { "citationItems" : [ { "id" : "ITEM-1", "itemData" : { "author" : [ { "dropping-particle" : "", "family" : "Farrelly", "given" : "Peter", "non-dropping-particle" : "", "parse-names" : false, "suffix" : "" }, { "dropping-particle" : "", "family" : "Farrelly", "given" : "Bobby", "non-dropping-particle" : "", "parse-names" : false, "suffix" : "" } ], "id" : "ITEM-1", "issued" : { "date-parts" : [ [ "1994" ] ] }, "publisher" : "New Line Cinema", "publisher-place" : "Estados Unidos", "title" : "Dumb and Dumber", "type" : "motion_picture" }, "uris" : [ "http://www.mendeley.com/documents/?uuid=059586d2-611c-495b-8a91-e4311d001382" ] } ], "mendeley" : { "formattedCitation" : "[38]", "plainTextFormattedCitation" : "[38]", "previouslyFormattedCitation" : "[38]" }, "properties" : {  }, "schema" : "https://github.com/citation-style-language/schema/raw/master/csl-citation.json" }</w:instrText>
            </w:r>
            <w:r w:rsidR="00503E39">
              <w:fldChar w:fldCharType="separate"/>
            </w:r>
            <w:r w:rsidR="003C0D9A" w:rsidRPr="003C0D9A">
              <w:rPr>
                <w:noProof/>
              </w:rPr>
              <w:t>[38]</w:t>
            </w:r>
            <w:r w:rsidR="00503E39">
              <w:fldChar w:fldCharType="end"/>
            </w:r>
          </w:p>
        </w:tc>
        <w:tc>
          <w:tcPr>
            <w:tcW w:w="6560" w:type="dxa"/>
            <w:tcBorders>
              <w:bottom w:val="single" w:sz="4" w:space="0" w:color="auto"/>
            </w:tcBorders>
          </w:tcPr>
          <w:p w:rsidR="009D2E5C" w:rsidRDefault="00590A90" w:rsidP="005145CC">
            <w:pPr>
              <w:pStyle w:val="Sinespaciado"/>
            </w:pPr>
            <w:r>
              <w:t xml:space="preserve">El equipo nacional de </w:t>
            </w:r>
            <w:r w:rsidR="00930085">
              <w:t>bronceado</w:t>
            </w:r>
            <w:r>
              <w:t xml:space="preserve"> les invita </w:t>
            </w:r>
            <w:r w:rsidR="005145CC">
              <w:t xml:space="preserve">a ser asistente de bronceado para el verano, ellos lo rechazan diciéndoles que hay un poblado a 5 Km </w:t>
            </w:r>
          </w:p>
        </w:tc>
      </w:tr>
    </w:tbl>
    <w:p w:rsidR="002E62B9" w:rsidRDefault="002E62B9" w:rsidP="00F34BFE"/>
    <w:p w:rsidR="00862169" w:rsidRDefault="00862169" w:rsidP="00862169">
      <w:pPr>
        <w:pStyle w:val="Ttulo2"/>
      </w:pPr>
      <w:bookmarkStart w:id="190" w:name="_Toc486415626"/>
      <w:r>
        <w:t>Resultados</w:t>
      </w:r>
      <w:bookmarkEnd w:id="190"/>
    </w:p>
    <w:p w:rsidR="007B1899" w:rsidRDefault="00FD662F" w:rsidP="00862169">
      <w:r>
        <w:t xml:space="preserve">En esta sección, se muestran los resultados </w:t>
      </w:r>
      <w:r w:rsidR="0065212A">
        <w:t xml:space="preserve">de las pruebas </w:t>
      </w:r>
      <w:r w:rsidR="007B1899">
        <w:t>en esta tesis, consta de l</w:t>
      </w:r>
    </w:p>
    <w:p w:rsidR="007B1899" w:rsidRDefault="007B1899" w:rsidP="00862169">
      <w:r>
        <w:t>Resultados evaluación del entorno, test PANAS y la evaluac</w:t>
      </w:r>
      <w:r w:rsidRPr="007B1899">
        <w:t>i</w:t>
      </w:r>
      <w:r>
        <w:t>ón de los estados emocionales.</w:t>
      </w:r>
    </w:p>
    <w:p w:rsidR="007B1899" w:rsidRDefault="007B1899" w:rsidP="007B1899">
      <w:pPr>
        <w:pStyle w:val="Ttulo3"/>
      </w:pPr>
      <w:bookmarkStart w:id="191" w:name="_Toc486415627"/>
      <w:r>
        <w:t>Resultados de evaluación del entorno</w:t>
      </w:r>
      <w:bookmarkEnd w:id="191"/>
    </w:p>
    <w:p w:rsidR="007B1899" w:rsidRDefault="00A64106" w:rsidP="007B1899">
      <w:r>
        <w:t>Para la evaluación del entorno se evalu</w:t>
      </w:r>
      <w:r w:rsidR="00226233">
        <w:t xml:space="preserve">ó con el formato de control. Se consideran las tres variables del entorno temperatura, iluminación y ruido. Las variables antes mencionadas deben es estar en los siguientes rangos: </w:t>
      </w:r>
    </w:p>
    <w:p w:rsidR="00226233" w:rsidRPr="00226233" w:rsidRDefault="00226233" w:rsidP="00226233">
      <w:pPr>
        <w:pStyle w:val="Prrafodelista"/>
        <w:numPr>
          <w:ilvl w:val="0"/>
          <w:numId w:val="29"/>
        </w:numPr>
        <w:spacing w:after="160"/>
        <w:jc w:val="left"/>
        <w:rPr>
          <w:rFonts w:cstheme="minorHAnsi"/>
        </w:rPr>
      </w:pPr>
      <w:r w:rsidRPr="00226233">
        <w:rPr>
          <w:rFonts w:cstheme="minorHAnsi"/>
        </w:rPr>
        <w:t xml:space="preserve">Temperatura </w:t>
      </w:r>
      <w:r>
        <w:rPr>
          <w:rFonts w:cstheme="minorHAnsi"/>
        </w:rPr>
        <w:t xml:space="preserve">debe de estar en un rango de </w:t>
      </w:r>
      <w:r w:rsidRPr="00226233">
        <w:rPr>
          <w:rFonts w:cstheme="minorHAnsi"/>
        </w:rPr>
        <w:t xml:space="preserve">22°C a 29°C </w:t>
      </w:r>
    </w:p>
    <w:p w:rsidR="00226233" w:rsidRPr="00226233" w:rsidRDefault="00226233" w:rsidP="00226233">
      <w:pPr>
        <w:pStyle w:val="Prrafodelista"/>
        <w:numPr>
          <w:ilvl w:val="0"/>
          <w:numId w:val="29"/>
        </w:numPr>
        <w:spacing w:after="160"/>
        <w:jc w:val="left"/>
        <w:rPr>
          <w:rFonts w:cstheme="minorHAnsi"/>
        </w:rPr>
      </w:pPr>
      <w:r w:rsidRPr="00226233">
        <w:rPr>
          <w:rFonts w:cstheme="minorHAnsi"/>
        </w:rPr>
        <w:t>Iluminación mínima 100 Lx</w:t>
      </w:r>
    </w:p>
    <w:p w:rsidR="00226233" w:rsidRDefault="00226233" w:rsidP="00226233">
      <w:pPr>
        <w:pStyle w:val="Prrafodelista"/>
        <w:numPr>
          <w:ilvl w:val="0"/>
          <w:numId w:val="29"/>
        </w:numPr>
        <w:spacing w:after="160"/>
        <w:jc w:val="left"/>
        <w:rPr>
          <w:rFonts w:cstheme="minorHAnsi"/>
        </w:rPr>
      </w:pPr>
      <w:r w:rsidRPr="00226233">
        <w:rPr>
          <w:rFonts w:cstheme="minorHAnsi"/>
        </w:rPr>
        <w:t>Ruido máxima 500 dB</w:t>
      </w:r>
    </w:p>
    <w:p w:rsidR="00226233" w:rsidRPr="00226233" w:rsidRDefault="006E296B" w:rsidP="00226233">
      <w:pPr>
        <w:spacing w:after="160"/>
        <w:jc w:val="left"/>
        <w:rPr>
          <w:rFonts w:cstheme="minorHAnsi"/>
        </w:rPr>
      </w:pPr>
      <w:r>
        <w:rPr>
          <w:rFonts w:cstheme="minorHAnsi"/>
        </w:rPr>
        <w:t xml:space="preserve">El 100% de las pruebas fueron realizadas </w:t>
      </w:r>
      <w:r w:rsidR="0019776B">
        <w:rPr>
          <w:rFonts w:cstheme="minorHAnsi"/>
        </w:rPr>
        <w:t xml:space="preserve">con los rangos establecidos. </w:t>
      </w:r>
      <w:r>
        <w:rPr>
          <w:rFonts w:cstheme="minorHAnsi"/>
        </w:rPr>
        <w:t xml:space="preserve"> </w:t>
      </w:r>
    </w:p>
    <w:p w:rsidR="007B1899" w:rsidRDefault="007B1899" w:rsidP="007B1899">
      <w:pPr>
        <w:pStyle w:val="Ttulo3"/>
      </w:pPr>
      <w:bookmarkStart w:id="192" w:name="_Toc486415628"/>
      <w:r>
        <w:t>Resultados de la evaluación del test PANAS</w:t>
      </w:r>
      <w:bookmarkEnd w:id="192"/>
      <w:r>
        <w:t xml:space="preserve"> </w:t>
      </w:r>
    </w:p>
    <w:p w:rsidR="00226233" w:rsidRPr="00226233" w:rsidRDefault="00226233" w:rsidP="00226233">
      <w:r>
        <w:t>Se aplicó el test PANAS</w:t>
      </w:r>
      <w:r w:rsidR="006E296B">
        <w:t xml:space="preserve"> consta de 20 ítems de los cuales 10 son para afectos positivos y 10 para negativos. Los ítems 1, 3, 5, 9, 10, 11, 12, 14, 16, 17, 19 para los afectos positivos y los ítems 2, 4, 6, 7, 8, 11, 13, 15, 18, 20 para los afectos negativos. Después de aplicar este test a los 20 sujetos de prueba obtenemos los 85% de los sujetos mostraron afectos positivos mientras que el 15% afectos negativos.</w:t>
      </w:r>
    </w:p>
    <w:p w:rsidR="00A33E38" w:rsidRDefault="006E296B" w:rsidP="004C50A7">
      <w:pPr>
        <w:keepNext/>
        <w:jc w:val="center"/>
      </w:pPr>
      <w:r>
        <w:rPr>
          <w:noProof/>
          <w:lang w:eastAsia="es-MX"/>
        </w:rPr>
        <w:drawing>
          <wp:inline distT="0" distB="0" distL="0" distR="0" wp14:anchorId="3EFE10A9" wp14:editId="33D1EBB4">
            <wp:extent cx="5486400" cy="32004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B1899" w:rsidRPr="007B1899" w:rsidRDefault="00A33E38" w:rsidP="004C50A7">
      <w:pPr>
        <w:pStyle w:val="Descripcin"/>
        <w:jc w:val="center"/>
      </w:pPr>
      <w:bookmarkStart w:id="193" w:name="_Toc486415542"/>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6</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6</w:t>
      </w:r>
      <w:r w:rsidR="00F07634">
        <w:rPr>
          <w:noProof/>
        </w:rPr>
        <w:fldChar w:fldCharType="end"/>
      </w:r>
      <w:r w:rsidR="004C50A7">
        <w:t xml:space="preserve"> Resultado de Test Panas</w:t>
      </w:r>
      <w:bookmarkEnd w:id="193"/>
    </w:p>
    <w:p w:rsidR="007B1899" w:rsidRDefault="007B1899" w:rsidP="007B1899">
      <w:pPr>
        <w:pStyle w:val="Ttulo3"/>
      </w:pPr>
      <w:bookmarkStart w:id="194" w:name="_Toc486415629"/>
      <w:r>
        <w:t>Evaluación del estado emocional concentración y felicidad</w:t>
      </w:r>
      <w:bookmarkEnd w:id="194"/>
      <w:r>
        <w:t xml:space="preserve"> </w:t>
      </w:r>
    </w:p>
    <w:p w:rsidR="007B1899" w:rsidRPr="007B1899" w:rsidRDefault="000B6335" w:rsidP="007B1899">
      <w:r>
        <w:t xml:space="preserve">Para la evaluación </w:t>
      </w:r>
      <w:r w:rsidR="00DA38C2">
        <w:t xml:space="preserve">se realizó la validación cruzada </w:t>
      </w:r>
      <w:r w:rsidR="00503E39">
        <w:t xml:space="preserve">usando el programa </w:t>
      </w:r>
      <w:proofErr w:type="spellStart"/>
      <w:r w:rsidR="00503E39">
        <w:t>Weka</w:t>
      </w:r>
      <w:proofErr w:type="spellEnd"/>
      <w:r w:rsidR="00503E39">
        <w:t>.</w:t>
      </w:r>
    </w:p>
    <w:p w:rsidR="0006511B" w:rsidRDefault="000B6335" w:rsidP="007B1899">
      <w:pPr>
        <w:pStyle w:val="Ttulo4"/>
      </w:pPr>
      <w:proofErr w:type="spellStart"/>
      <w:r>
        <w:t>Datas</w:t>
      </w:r>
      <w:r w:rsidR="00A64106">
        <w:t>et</w:t>
      </w:r>
      <w:proofErr w:type="spellEnd"/>
      <w:r w:rsidR="00A64106">
        <w:t xml:space="preserve"> de </w:t>
      </w:r>
      <w:r w:rsidR="007B1899">
        <w:t>7 segundos de actividad electroencefalográfica</w:t>
      </w:r>
    </w:p>
    <w:p w:rsidR="00C233FB" w:rsidRDefault="00C233FB" w:rsidP="00C233FB">
      <w:r>
        <w:t xml:space="preserve">El </w:t>
      </w:r>
      <w:proofErr w:type="spellStart"/>
      <w:r>
        <w:t>dataset</w:t>
      </w:r>
      <w:proofErr w:type="spellEnd"/>
      <w:r>
        <w:t xml:space="preserve"> está formado por 68 objetos descrito en términos de 35 variables que representa una secuencia de 7 segundos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_Ref484639040 \h </w:instrText>
      </w:r>
      <w:r>
        <w:fldChar w:fldCharType="separate"/>
      </w:r>
      <w:r w:rsidR="00277F5B">
        <w:t xml:space="preserve">Tabla </w:t>
      </w:r>
      <w:r w:rsidR="00277F5B">
        <w:rPr>
          <w:noProof/>
        </w:rPr>
        <w:t>6</w:t>
      </w:r>
      <w:r w:rsidR="00277F5B">
        <w:t>.</w:t>
      </w:r>
      <w:r w:rsidR="00277F5B">
        <w:rPr>
          <w:noProof/>
        </w:rPr>
        <w:t>2</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_Ref484639053 \h </w:instrText>
      </w:r>
      <w:r>
        <w:fldChar w:fldCharType="separate"/>
      </w:r>
      <w:r w:rsidR="00277F5B">
        <w:t xml:space="preserve">Tabla </w:t>
      </w:r>
      <w:r w:rsidR="00277F5B">
        <w:rPr>
          <w:noProof/>
        </w:rPr>
        <w:t>6</w:t>
      </w:r>
      <w:r w:rsidR="00277F5B">
        <w:t>.</w:t>
      </w:r>
      <w:r w:rsidR="00277F5B">
        <w:rPr>
          <w:noProof/>
        </w:rPr>
        <w:t>3</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0B6335" w:rsidRDefault="000B6335" w:rsidP="000B6335">
      <w:pPr>
        <w:pStyle w:val="Descripcin"/>
        <w:keepNext/>
      </w:pPr>
      <w:bookmarkStart w:id="195" w:name="_Ref484639040"/>
      <w:bookmarkStart w:id="196" w:name="_Toc486415499"/>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6</w:t>
      </w:r>
      <w:r w:rsidR="00F07634">
        <w:rPr>
          <w:noProof/>
        </w:rPr>
        <w:fldChar w:fldCharType="end"/>
      </w:r>
      <w:r w:rsidR="00FF3DFA">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2</w:t>
      </w:r>
      <w:r w:rsidR="00F07634">
        <w:rPr>
          <w:noProof/>
        </w:rPr>
        <w:fldChar w:fldCharType="end"/>
      </w:r>
      <w:bookmarkEnd w:id="195"/>
      <w:r w:rsidR="00FF3DFA">
        <w:t xml:space="preserve"> Tabla de resultados del </w:t>
      </w:r>
      <w:proofErr w:type="spellStart"/>
      <w:r w:rsidR="00FF3DFA">
        <w:t>dataset</w:t>
      </w:r>
      <w:proofErr w:type="spellEnd"/>
      <w:r w:rsidR="00FF3DFA">
        <w:t xml:space="preserve"> de 7 segundos de actividad electroencefalográfica usando el algoritmo de clasificación </w:t>
      </w:r>
      <w:proofErr w:type="spellStart"/>
      <w:r w:rsidR="00FF3DFA">
        <w:t>Naive</w:t>
      </w:r>
      <w:proofErr w:type="spellEnd"/>
      <w:r w:rsidR="00FF3DFA">
        <w:t xml:space="preserve"> Bayes.</w:t>
      </w:r>
      <w:bookmarkEnd w:id="196"/>
    </w:p>
    <w:tbl>
      <w:tblPr>
        <w:tblStyle w:val="Tablaconcuadrcula"/>
        <w:tblW w:w="0" w:type="auto"/>
        <w:tblLook w:val="04A0" w:firstRow="1" w:lastRow="0" w:firstColumn="1" w:lastColumn="0" w:noHBand="0" w:noVBand="1"/>
      </w:tblPr>
      <w:tblGrid>
        <w:gridCol w:w="2207"/>
        <w:gridCol w:w="2207"/>
        <w:gridCol w:w="2207"/>
        <w:gridCol w:w="2207"/>
      </w:tblGrid>
      <w:tr w:rsidR="000B6335" w:rsidTr="000B6335">
        <w:tc>
          <w:tcPr>
            <w:tcW w:w="2207" w:type="dxa"/>
            <w:vMerge w:val="restart"/>
            <w:tcBorders>
              <w:left w:val="nil"/>
              <w:right w:val="nil"/>
            </w:tcBorders>
            <w:vAlign w:val="center"/>
          </w:tcPr>
          <w:p w:rsidR="000B6335" w:rsidRPr="000B6335" w:rsidRDefault="000B6335" w:rsidP="000B6335">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0B6335">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0B6335">
            <w:pPr>
              <w:pStyle w:val="Sinespaciado"/>
              <w:jc w:val="center"/>
              <w:rPr>
                <w:b/>
                <w:i/>
              </w:rPr>
            </w:pPr>
            <w:r w:rsidRPr="000B6335">
              <w:rPr>
                <w:b/>
                <w:i/>
              </w:rPr>
              <w:t>Clasificados</w:t>
            </w:r>
          </w:p>
        </w:tc>
      </w:tr>
      <w:tr w:rsidR="000B6335" w:rsidTr="000B6335">
        <w:tc>
          <w:tcPr>
            <w:tcW w:w="2207" w:type="dxa"/>
            <w:vMerge/>
            <w:tcBorders>
              <w:left w:val="nil"/>
              <w:bottom w:val="single" w:sz="4" w:space="0" w:color="auto"/>
              <w:right w:val="nil"/>
            </w:tcBorders>
          </w:tcPr>
          <w:p w:rsidR="000B6335" w:rsidRPr="000B6335" w:rsidRDefault="000B6335" w:rsidP="000B6335">
            <w:pPr>
              <w:pStyle w:val="Sinespaciado"/>
              <w:jc w:val="center"/>
              <w:rPr>
                <w:b/>
                <w:i/>
              </w:rPr>
            </w:pPr>
          </w:p>
        </w:tc>
        <w:tc>
          <w:tcPr>
            <w:tcW w:w="2207" w:type="dxa"/>
            <w:vMerge/>
            <w:tcBorders>
              <w:left w:val="nil"/>
              <w:bottom w:val="single" w:sz="4" w:space="0" w:color="auto"/>
              <w:right w:val="nil"/>
            </w:tcBorders>
          </w:tcPr>
          <w:p w:rsidR="000B6335" w:rsidRPr="000B6335" w:rsidRDefault="000B6335" w:rsidP="000B6335">
            <w:pPr>
              <w:pStyle w:val="Sinespaciado"/>
              <w:jc w:val="center"/>
              <w:rPr>
                <w:b/>
                <w:i/>
              </w:rPr>
            </w:pPr>
          </w:p>
        </w:tc>
        <w:tc>
          <w:tcPr>
            <w:tcW w:w="2207" w:type="dxa"/>
            <w:tcBorders>
              <w:left w:val="nil"/>
              <w:bottom w:val="single" w:sz="4" w:space="0" w:color="auto"/>
              <w:right w:val="nil"/>
            </w:tcBorders>
          </w:tcPr>
          <w:p w:rsidR="000B6335" w:rsidRPr="000B6335" w:rsidRDefault="000B6335" w:rsidP="000B6335">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0B6335">
            <w:pPr>
              <w:pStyle w:val="Sinespaciado"/>
              <w:jc w:val="center"/>
              <w:rPr>
                <w:b/>
                <w:i/>
              </w:rPr>
            </w:pPr>
            <w:r w:rsidRPr="000B6335">
              <w:rPr>
                <w:b/>
                <w:i/>
              </w:rPr>
              <w:t>Felicidad</w:t>
            </w:r>
          </w:p>
        </w:tc>
      </w:tr>
      <w:tr w:rsidR="000B6335" w:rsidTr="00FC2B76">
        <w:tc>
          <w:tcPr>
            <w:tcW w:w="2207" w:type="dxa"/>
            <w:tcBorders>
              <w:left w:val="nil"/>
              <w:bottom w:val="nil"/>
              <w:right w:val="nil"/>
            </w:tcBorders>
          </w:tcPr>
          <w:p w:rsidR="000B6335" w:rsidRDefault="000B6335" w:rsidP="000B6335">
            <w:pPr>
              <w:pStyle w:val="Sinespaciado"/>
            </w:pPr>
            <w:r>
              <w:t xml:space="preserve">Concentración </w:t>
            </w:r>
          </w:p>
        </w:tc>
        <w:tc>
          <w:tcPr>
            <w:tcW w:w="2207" w:type="dxa"/>
            <w:tcBorders>
              <w:left w:val="nil"/>
              <w:bottom w:val="nil"/>
              <w:right w:val="nil"/>
            </w:tcBorders>
          </w:tcPr>
          <w:p w:rsidR="000B6335" w:rsidRDefault="000B6335" w:rsidP="000B6335">
            <w:pPr>
              <w:pStyle w:val="Sinespaciado"/>
              <w:jc w:val="center"/>
            </w:pPr>
            <w:r>
              <w:t>34</w:t>
            </w:r>
          </w:p>
        </w:tc>
        <w:tc>
          <w:tcPr>
            <w:tcW w:w="2207" w:type="dxa"/>
            <w:tcBorders>
              <w:left w:val="nil"/>
              <w:bottom w:val="nil"/>
              <w:right w:val="nil"/>
            </w:tcBorders>
          </w:tcPr>
          <w:p w:rsidR="000B6335" w:rsidRDefault="00436880" w:rsidP="000B6335">
            <w:pPr>
              <w:pStyle w:val="Sinespaciado"/>
              <w:jc w:val="center"/>
            </w:pPr>
            <w:r>
              <w:t>29</w:t>
            </w:r>
          </w:p>
        </w:tc>
        <w:tc>
          <w:tcPr>
            <w:tcW w:w="2207" w:type="dxa"/>
            <w:tcBorders>
              <w:left w:val="nil"/>
              <w:bottom w:val="nil"/>
              <w:right w:val="nil"/>
            </w:tcBorders>
          </w:tcPr>
          <w:p w:rsidR="000B6335" w:rsidRDefault="00436880" w:rsidP="000B6335">
            <w:pPr>
              <w:pStyle w:val="Sinespaciado"/>
              <w:jc w:val="center"/>
            </w:pPr>
            <w:r>
              <w:t>5</w:t>
            </w:r>
          </w:p>
        </w:tc>
      </w:tr>
      <w:tr w:rsidR="000B6335" w:rsidTr="00FC2B76">
        <w:tc>
          <w:tcPr>
            <w:tcW w:w="2207" w:type="dxa"/>
            <w:tcBorders>
              <w:top w:val="nil"/>
              <w:left w:val="nil"/>
              <w:bottom w:val="single" w:sz="4" w:space="0" w:color="auto"/>
              <w:right w:val="nil"/>
            </w:tcBorders>
          </w:tcPr>
          <w:p w:rsidR="000B6335" w:rsidRDefault="000B6335" w:rsidP="000B6335">
            <w:pPr>
              <w:pStyle w:val="Sinespaciado"/>
            </w:pPr>
            <w:r>
              <w:t>Felicidad</w:t>
            </w:r>
          </w:p>
        </w:tc>
        <w:tc>
          <w:tcPr>
            <w:tcW w:w="2207" w:type="dxa"/>
            <w:tcBorders>
              <w:top w:val="nil"/>
              <w:left w:val="nil"/>
              <w:bottom w:val="single" w:sz="4" w:space="0" w:color="auto"/>
              <w:right w:val="nil"/>
            </w:tcBorders>
          </w:tcPr>
          <w:p w:rsidR="000B6335" w:rsidRDefault="000B6335" w:rsidP="000B6335">
            <w:pPr>
              <w:pStyle w:val="Sinespaciado"/>
              <w:jc w:val="center"/>
            </w:pPr>
            <w:r>
              <w:t>34</w:t>
            </w:r>
          </w:p>
        </w:tc>
        <w:tc>
          <w:tcPr>
            <w:tcW w:w="2207" w:type="dxa"/>
            <w:tcBorders>
              <w:top w:val="nil"/>
              <w:left w:val="nil"/>
              <w:bottom w:val="single" w:sz="4" w:space="0" w:color="auto"/>
              <w:right w:val="nil"/>
            </w:tcBorders>
          </w:tcPr>
          <w:p w:rsidR="000B6335" w:rsidRDefault="00436880" w:rsidP="000B6335">
            <w:pPr>
              <w:pStyle w:val="Sinespaciado"/>
              <w:jc w:val="center"/>
            </w:pPr>
            <w:r>
              <w:t>10</w:t>
            </w:r>
          </w:p>
        </w:tc>
        <w:tc>
          <w:tcPr>
            <w:tcW w:w="2207" w:type="dxa"/>
            <w:tcBorders>
              <w:top w:val="nil"/>
              <w:left w:val="nil"/>
              <w:bottom w:val="single" w:sz="4" w:space="0" w:color="auto"/>
              <w:right w:val="nil"/>
            </w:tcBorders>
          </w:tcPr>
          <w:p w:rsidR="000B6335" w:rsidRDefault="00436880" w:rsidP="000B6335">
            <w:pPr>
              <w:pStyle w:val="Sinespaciado"/>
              <w:jc w:val="center"/>
            </w:pPr>
            <w:r>
              <w:t>24</w:t>
            </w:r>
          </w:p>
        </w:tc>
      </w:tr>
      <w:tr w:rsidR="00FC2B76" w:rsidTr="00FC2B76">
        <w:tc>
          <w:tcPr>
            <w:tcW w:w="2207" w:type="dxa"/>
            <w:tcBorders>
              <w:top w:val="single" w:sz="4" w:space="0" w:color="auto"/>
              <w:left w:val="nil"/>
              <w:bottom w:val="nil"/>
              <w:right w:val="nil"/>
            </w:tcBorders>
          </w:tcPr>
          <w:p w:rsidR="00FC2B76" w:rsidRDefault="00FC2B76" w:rsidP="000B6335">
            <w:pPr>
              <w:pStyle w:val="Sinespaciado"/>
            </w:pPr>
          </w:p>
        </w:tc>
        <w:tc>
          <w:tcPr>
            <w:tcW w:w="2207" w:type="dxa"/>
            <w:tcBorders>
              <w:top w:val="single" w:sz="4" w:space="0" w:color="auto"/>
              <w:left w:val="nil"/>
              <w:bottom w:val="nil"/>
              <w:right w:val="nil"/>
            </w:tcBorders>
          </w:tcPr>
          <w:p w:rsidR="00FC2B76" w:rsidRPr="00FC2B76" w:rsidRDefault="00FC2B76" w:rsidP="000B6335">
            <w:pPr>
              <w:pStyle w:val="Sinespaciado"/>
              <w:jc w:val="center"/>
              <w:rPr>
                <w:b/>
                <w:i/>
              </w:rPr>
            </w:pPr>
            <w:r w:rsidRPr="00FC2B76">
              <w:rPr>
                <w:b/>
                <w:i/>
              </w:rPr>
              <w:t>Precisión</w:t>
            </w:r>
          </w:p>
        </w:tc>
        <w:tc>
          <w:tcPr>
            <w:tcW w:w="2207" w:type="dxa"/>
            <w:tcBorders>
              <w:top w:val="single" w:sz="4" w:space="0" w:color="auto"/>
              <w:left w:val="nil"/>
              <w:bottom w:val="nil"/>
              <w:right w:val="nil"/>
            </w:tcBorders>
          </w:tcPr>
          <w:p w:rsidR="00FC2B76" w:rsidRDefault="00FC2B76" w:rsidP="000B6335">
            <w:pPr>
              <w:pStyle w:val="Sinespaciado"/>
              <w:jc w:val="center"/>
            </w:pPr>
            <w:r>
              <w:t>91.70 %</w:t>
            </w:r>
          </w:p>
        </w:tc>
        <w:tc>
          <w:tcPr>
            <w:tcW w:w="2207" w:type="dxa"/>
            <w:tcBorders>
              <w:top w:val="single" w:sz="4" w:space="0" w:color="auto"/>
              <w:left w:val="nil"/>
              <w:bottom w:val="nil"/>
              <w:right w:val="nil"/>
            </w:tcBorders>
          </w:tcPr>
          <w:p w:rsidR="00FC2B76" w:rsidRDefault="00FC2B76" w:rsidP="000B6335">
            <w:pPr>
              <w:pStyle w:val="Sinespaciado"/>
              <w:jc w:val="center"/>
            </w:pPr>
            <w:r>
              <w:t>66.90 %</w:t>
            </w:r>
          </w:p>
        </w:tc>
      </w:tr>
      <w:tr w:rsidR="00FC2B76" w:rsidTr="00FC2B76">
        <w:tc>
          <w:tcPr>
            <w:tcW w:w="2207" w:type="dxa"/>
            <w:tcBorders>
              <w:top w:val="nil"/>
              <w:left w:val="nil"/>
              <w:bottom w:val="nil"/>
              <w:right w:val="nil"/>
            </w:tcBorders>
          </w:tcPr>
          <w:p w:rsidR="00FC2B76" w:rsidRDefault="00FC2B76" w:rsidP="000B6335">
            <w:pPr>
              <w:pStyle w:val="Sinespaciado"/>
            </w:pPr>
          </w:p>
        </w:tc>
        <w:tc>
          <w:tcPr>
            <w:tcW w:w="2207" w:type="dxa"/>
            <w:tcBorders>
              <w:top w:val="nil"/>
              <w:left w:val="nil"/>
              <w:bottom w:val="nil"/>
              <w:right w:val="nil"/>
            </w:tcBorders>
          </w:tcPr>
          <w:p w:rsidR="00FC2B76" w:rsidRPr="00FC2B76" w:rsidRDefault="00FC2B76" w:rsidP="000B6335">
            <w:pPr>
              <w:pStyle w:val="Sinespaciado"/>
              <w:jc w:val="center"/>
              <w:rPr>
                <w:b/>
                <w:i/>
              </w:rPr>
            </w:pPr>
            <w:proofErr w:type="spellStart"/>
            <w:r w:rsidRPr="00FC2B76">
              <w:rPr>
                <w:b/>
                <w:i/>
              </w:rPr>
              <w:t>Recall</w:t>
            </w:r>
            <w:proofErr w:type="spellEnd"/>
          </w:p>
        </w:tc>
        <w:tc>
          <w:tcPr>
            <w:tcW w:w="2207" w:type="dxa"/>
            <w:tcBorders>
              <w:top w:val="nil"/>
              <w:left w:val="nil"/>
              <w:bottom w:val="nil"/>
              <w:right w:val="nil"/>
            </w:tcBorders>
          </w:tcPr>
          <w:p w:rsidR="00FC2B76" w:rsidRDefault="00FC2B76" w:rsidP="000B6335">
            <w:pPr>
              <w:pStyle w:val="Sinespaciado"/>
              <w:jc w:val="center"/>
            </w:pPr>
            <w:r>
              <w:t>97.10 %</w:t>
            </w:r>
          </w:p>
        </w:tc>
        <w:tc>
          <w:tcPr>
            <w:tcW w:w="2207" w:type="dxa"/>
            <w:tcBorders>
              <w:top w:val="nil"/>
              <w:left w:val="nil"/>
              <w:bottom w:val="nil"/>
              <w:right w:val="nil"/>
            </w:tcBorders>
          </w:tcPr>
          <w:p w:rsidR="00FC2B76" w:rsidRDefault="00FC2B76" w:rsidP="000B6335">
            <w:pPr>
              <w:pStyle w:val="Sinespaciado"/>
              <w:jc w:val="center"/>
            </w:pPr>
            <w:r>
              <w:t>91.20 %</w:t>
            </w:r>
          </w:p>
        </w:tc>
      </w:tr>
      <w:tr w:rsidR="00FC2B76" w:rsidTr="000B6335">
        <w:tc>
          <w:tcPr>
            <w:tcW w:w="2207" w:type="dxa"/>
            <w:tcBorders>
              <w:top w:val="nil"/>
              <w:left w:val="nil"/>
              <w:right w:val="nil"/>
            </w:tcBorders>
          </w:tcPr>
          <w:p w:rsidR="00FC2B76" w:rsidRDefault="00FC2B76" w:rsidP="000B6335">
            <w:pPr>
              <w:pStyle w:val="Sinespaciado"/>
            </w:pPr>
          </w:p>
        </w:tc>
        <w:tc>
          <w:tcPr>
            <w:tcW w:w="2207" w:type="dxa"/>
            <w:tcBorders>
              <w:top w:val="nil"/>
              <w:left w:val="nil"/>
              <w:right w:val="nil"/>
            </w:tcBorders>
          </w:tcPr>
          <w:p w:rsidR="00FC2B76" w:rsidRPr="00FC2B76" w:rsidRDefault="00FC2B76" w:rsidP="000B6335">
            <w:pPr>
              <w:pStyle w:val="Sinespaciado"/>
              <w:jc w:val="center"/>
              <w:rPr>
                <w:b/>
                <w:i/>
              </w:rPr>
            </w:pPr>
            <w:r w:rsidRPr="00FC2B76">
              <w:rPr>
                <w:b/>
                <w:i/>
              </w:rPr>
              <w:t>F-</w:t>
            </w:r>
            <w:proofErr w:type="spellStart"/>
            <w:r w:rsidRPr="00FC2B76">
              <w:rPr>
                <w:b/>
                <w:i/>
              </w:rPr>
              <w:t>Measure</w:t>
            </w:r>
            <w:proofErr w:type="spellEnd"/>
          </w:p>
        </w:tc>
        <w:tc>
          <w:tcPr>
            <w:tcW w:w="2207" w:type="dxa"/>
            <w:tcBorders>
              <w:top w:val="nil"/>
              <w:left w:val="nil"/>
              <w:right w:val="nil"/>
            </w:tcBorders>
          </w:tcPr>
          <w:p w:rsidR="00FC2B76" w:rsidRDefault="00FC2B76" w:rsidP="000B6335">
            <w:pPr>
              <w:pStyle w:val="Sinespaciado"/>
              <w:jc w:val="center"/>
            </w:pPr>
            <w:r>
              <w:t>94.30 %</w:t>
            </w:r>
          </w:p>
        </w:tc>
        <w:tc>
          <w:tcPr>
            <w:tcW w:w="2207" w:type="dxa"/>
            <w:tcBorders>
              <w:top w:val="nil"/>
              <w:left w:val="nil"/>
              <w:right w:val="nil"/>
            </w:tcBorders>
          </w:tcPr>
          <w:p w:rsidR="00FC2B76" w:rsidRDefault="00FC2B76" w:rsidP="000B6335">
            <w:pPr>
              <w:pStyle w:val="Sinespaciado"/>
              <w:jc w:val="center"/>
            </w:pPr>
            <w:r>
              <w:t>93.90 %</w:t>
            </w:r>
          </w:p>
        </w:tc>
      </w:tr>
    </w:tbl>
    <w:p w:rsidR="000B6335" w:rsidRDefault="005956F1" w:rsidP="000B6335">
      <w:pPr>
        <w:pStyle w:val="Sinespaciado"/>
      </w:pPr>
      <w:r>
        <w:t>Porcentaje de o</w:t>
      </w:r>
      <w:r w:rsidR="000B6335">
        <w:t>bjetos clasificados correctamente:</w:t>
      </w:r>
      <w:r w:rsidR="00436880">
        <w:t xml:space="preserve"> </w:t>
      </w:r>
      <w:r w:rsidR="00436880" w:rsidRPr="00436880">
        <w:rPr>
          <w:b/>
        </w:rPr>
        <w:t>77.94%</w:t>
      </w:r>
    </w:p>
    <w:p w:rsidR="000B6335" w:rsidRDefault="005956F1" w:rsidP="000B6335">
      <w:pPr>
        <w:pStyle w:val="Sinespaciado"/>
      </w:pPr>
      <w:r>
        <w:t>Porcentaje de objetos</w:t>
      </w:r>
      <w:r w:rsidR="000B6335">
        <w:t xml:space="preserve"> clasificados incorrectamente:</w:t>
      </w:r>
      <w:r w:rsidR="00436880">
        <w:t xml:space="preserve"> </w:t>
      </w:r>
      <w:r w:rsidR="00436880" w:rsidRPr="00436880">
        <w:rPr>
          <w:b/>
        </w:rPr>
        <w:t>22.06%</w:t>
      </w:r>
    </w:p>
    <w:p w:rsidR="00FF3DFA" w:rsidRDefault="00FF3DFA" w:rsidP="000B6335">
      <w:pPr>
        <w:pStyle w:val="Sinespaciado"/>
      </w:pPr>
    </w:p>
    <w:p w:rsidR="00FF3DFA" w:rsidRDefault="00FF3DFA" w:rsidP="00FF3DFA">
      <w:pPr>
        <w:pStyle w:val="Descripcin"/>
        <w:keepNext/>
      </w:pPr>
      <w:bookmarkStart w:id="197" w:name="_Ref484639053"/>
      <w:bookmarkStart w:id="198" w:name="_Toc486415500"/>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6</w:t>
      </w:r>
      <w:r w:rsidR="00F07634">
        <w:rPr>
          <w:noProof/>
        </w:rPr>
        <w:fldChar w:fldCharType="end"/>
      </w:r>
      <w:r>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3</w:t>
      </w:r>
      <w:r w:rsidR="00F07634">
        <w:rPr>
          <w:noProof/>
        </w:rPr>
        <w:fldChar w:fldCharType="end"/>
      </w:r>
      <w:bookmarkEnd w:id="197"/>
      <w:r>
        <w:t xml:space="preserve"> Tabla de resultados del </w:t>
      </w:r>
      <w:proofErr w:type="spellStart"/>
      <w:r>
        <w:t>dataset</w:t>
      </w:r>
      <w:proofErr w:type="spellEnd"/>
      <w:r>
        <w:t xml:space="preserve"> de 7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198"/>
      <w:r>
        <w:t xml:space="preserve"> </w:t>
      </w:r>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0D5C57" w:rsidP="001A6FEA">
            <w:pPr>
              <w:pStyle w:val="Sinespaciado"/>
              <w:jc w:val="center"/>
            </w:pPr>
            <w:r>
              <w:t>33</w:t>
            </w:r>
          </w:p>
        </w:tc>
        <w:tc>
          <w:tcPr>
            <w:tcW w:w="2207" w:type="dxa"/>
            <w:tcBorders>
              <w:left w:val="nil"/>
              <w:bottom w:val="nil"/>
              <w:right w:val="nil"/>
            </w:tcBorders>
          </w:tcPr>
          <w:p w:rsidR="00FF3DFA" w:rsidRDefault="000D5C57"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0D5C57" w:rsidP="001A6FEA">
            <w:pPr>
              <w:pStyle w:val="Sinespaciado"/>
              <w:jc w:val="center"/>
            </w:pPr>
            <w:r>
              <w:t>10</w:t>
            </w:r>
          </w:p>
        </w:tc>
        <w:tc>
          <w:tcPr>
            <w:tcW w:w="2207" w:type="dxa"/>
            <w:tcBorders>
              <w:top w:val="nil"/>
              <w:left w:val="nil"/>
              <w:right w:val="nil"/>
            </w:tcBorders>
          </w:tcPr>
          <w:p w:rsidR="00FF3DFA" w:rsidRDefault="000D5C57" w:rsidP="001A6FEA">
            <w:pPr>
              <w:pStyle w:val="Sinespaciado"/>
              <w:jc w:val="center"/>
            </w:pPr>
            <w:r>
              <w:t>24</w:t>
            </w:r>
          </w:p>
        </w:tc>
      </w:tr>
    </w:tbl>
    <w:p w:rsidR="00FF3DFA" w:rsidRDefault="00FF3DFA" w:rsidP="00FF3DFA">
      <w:pPr>
        <w:pStyle w:val="Sinespaciado"/>
      </w:pPr>
      <w:r>
        <w:t>Porcentaje de objetos clasificados correctamente:</w:t>
      </w:r>
      <w:r w:rsidR="000D5C57">
        <w:t xml:space="preserve"> </w:t>
      </w:r>
      <w:r w:rsidR="000D5C57" w:rsidRPr="000D5C57">
        <w:rPr>
          <w:b/>
        </w:rPr>
        <w:t>83.82%</w:t>
      </w:r>
    </w:p>
    <w:p w:rsidR="00FF3DFA" w:rsidRDefault="00FF3DFA" w:rsidP="00FF3DFA">
      <w:pPr>
        <w:pStyle w:val="Sinespaciado"/>
      </w:pPr>
      <w:r>
        <w:t>Porcentaje de objetos clasificados incorrectamente:</w:t>
      </w:r>
      <w:r w:rsidR="000D5C57">
        <w:t xml:space="preserve"> </w:t>
      </w:r>
      <w:r w:rsidR="000D5C57" w:rsidRPr="000D5C57">
        <w:rPr>
          <w:b/>
        </w:rPr>
        <w:t>16.18%</w:t>
      </w:r>
    </w:p>
    <w:p w:rsidR="00FF3DFA" w:rsidRDefault="00FF3DFA" w:rsidP="000B6335">
      <w:pPr>
        <w:pStyle w:val="Sinespaciado"/>
      </w:pPr>
    </w:p>
    <w:p w:rsidR="00C233FB" w:rsidRDefault="00A64106" w:rsidP="007B1899">
      <w:pPr>
        <w:pStyle w:val="Ttulo4"/>
      </w:pPr>
      <w:proofErr w:type="spellStart"/>
      <w:r>
        <w:t>Dataset</w:t>
      </w:r>
      <w:proofErr w:type="spellEnd"/>
      <w:r>
        <w:t xml:space="preserve"> de </w:t>
      </w:r>
      <w:r w:rsidR="007B1899">
        <w:t>5 segundos de actividad electroencefalográfica</w:t>
      </w:r>
    </w:p>
    <w:p w:rsidR="00C233FB" w:rsidRPr="00C233FB" w:rsidRDefault="00C233FB" w:rsidP="00C233FB">
      <w:r>
        <w:t xml:space="preserve">El </w:t>
      </w:r>
      <w:proofErr w:type="spellStart"/>
      <w:r>
        <w:t>dataset</w:t>
      </w:r>
      <w:proofErr w:type="spellEnd"/>
      <w:r>
        <w:t xml:space="preserve"> está formado por 68 objetos descrito en términos de 25 variables que representa una secuencia de 5 segundos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_Ref484639111 \h </w:instrText>
      </w:r>
      <w:r>
        <w:fldChar w:fldCharType="separate"/>
      </w:r>
      <w:r w:rsidR="00277F5B">
        <w:t xml:space="preserve">Tabla </w:t>
      </w:r>
      <w:r w:rsidR="00277F5B">
        <w:rPr>
          <w:noProof/>
        </w:rPr>
        <w:t>6</w:t>
      </w:r>
      <w:r w:rsidR="00277F5B">
        <w:t>.</w:t>
      </w:r>
      <w:r w:rsidR="00277F5B">
        <w:rPr>
          <w:noProof/>
        </w:rPr>
        <w:t>4</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_Ref484639122 \h </w:instrText>
      </w:r>
      <w:r>
        <w:fldChar w:fldCharType="separate"/>
      </w:r>
      <w:r w:rsidR="00277F5B">
        <w:t xml:space="preserve">Tabla </w:t>
      </w:r>
      <w:r w:rsidR="00277F5B">
        <w:rPr>
          <w:noProof/>
        </w:rPr>
        <w:t>6</w:t>
      </w:r>
      <w:r w:rsidR="00277F5B">
        <w:t>.</w:t>
      </w:r>
      <w:r w:rsidR="00277F5B">
        <w:rPr>
          <w:noProof/>
        </w:rPr>
        <w:t>5</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7B1899" w:rsidRDefault="007B1899" w:rsidP="00C233FB"/>
    <w:p w:rsidR="00FF3DFA" w:rsidRDefault="00FF3DFA" w:rsidP="00FF3DFA">
      <w:pPr>
        <w:pStyle w:val="Descripcin"/>
        <w:keepNext/>
      </w:pPr>
      <w:bookmarkStart w:id="199" w:name="_Ref484639111"/>
      <w:bookmarkStart w:id="200" w:name="_Toc486415501"/>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6</w:t>
      </w:r>
      <w:r w:rsidR="00F07634">
        <w:rPr>
          <w:noProof/>
        </w:rPr>
        <w:fldChar w:fldCharType="end"/>
      </w:r>
      <w:r>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4</w:t>
      </w:r>
      <w:r w:rsidR="00F07634">
        <w:rPr>
          <w:noProof/>
        </w:rPr>
        <w:fldChar w:fldCharType="end"/>
      </w:r>
      <w:bookmarkEnd w:id="199"/>
      <w:r>
        <w:t xml:space="preserve"> Tabla de resultados del </w:t>
      </w:r>
      <w:proofErr w:type="spellStart"/>
      <w:r>
        <w:t>dataset</w:t>
      </w:r>
      <w:proofErr w:type="spellEnd"/>
      <w:r>
        <w:t xml:space="preserve"> de 5 segundos de actividad electroencefalográfica usando el algoritmo de clasificación </w:t>
      </w:r>
      <w:proofErr w:type="spellStart"/>
      <w:r>
        <w:t>Naive</w:t>
      </w:r>
      <w:proofErr w:type="spellEnd"/>
      <w:r>
        <w:t xml:space="preserve"> Bayes.</w:t>
      </w:r>
      <w:bookmarkEnd w:id="200"/>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1A6FEA">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E0695A" w:rsidP="001A6FEA">
            <w:pPr>
              <w:pStyle w:val="Sinespaciado"/>
              <w:jc w:val="center"/>
            </w:pPr>
            <w:r>
              <w:t>29</w:t>
            </w:r>
          </w:p>
        </w:tc>
        <w:tc>
          <w:tcPr>
            <w:tcW w:w="2207" w:type="dxa"/>
            <w:tcBorders>
              <w:left w:val="nil"/>
              <w:bottom w:val="nil"/>
              <w:right w:val="nil"/>
            </w:tcBorders>
          </w:tcPr>
          <w:p w:rsidR="000B6335" w:rsidRDefault="00E0695A" w:rsidP="001A6FEA">
            <w:pPr>
              <w:pStyle w:val="Sinespaciado"/>
              <w:jc w:val="center"/>
            </w:pPr>
            <w:r>
              <w:t>5</w:t>
            </w:r>
          </w:p>
        </w:tc>
      </w:tr>
      <w:tr w:rsidR="000B6335" w:rsidTr="001A6FEA">
        <w:tc>
          <w:tcPr>
            <w:tcW w:w="2207" w:type="dxa"/>
            <w:tcBorders>
              <w:top w:val="nil"/>
              <w:left w:val="nil"/>
              <w:right w:val="nil"/>
            </w:tcBorders>
          </w:tcPr>
          <w:p w:rsidR="000B6335" w:rsidRDefault="000B6335" w:rsidP="001A6FEA">
            <w:pPr>
              <w:pStyle w:val="Sinespaciado"/>
            </w:pPr>
            <w:r>
              <w:t>Felicidad</w:t>
            </w:r>
          </w:p>
        </w:tc>
        <w:tc>
          <w:tcPr>
            <w:tcW w:w="2207" w:type="dxa"/>
            <w:tcBorders>
              <w:top w:val="nil"/>
              <w:left w:val="nil"/>
              <w:right w:val="nil"/>
            </w:tcBorders>
          </w:tcPr>
          <w:p w:rsidR="000B6335" w:rsidRDefault="000B6335" w:rsidP="001A6FEA">
            <w:pPr>
              <w:pStyle w:val="Sinespaciado"/>
              <w:jc w:val="center"/>
            </w:pPr>
            <w:r>
              <w:t>34</w:t>
            </w:r>
          </w:p>
        </w:tc>
        <w:tc>
          <w:tcPr>
            <w:tcW w:w="2207" w:type="dxa"/>
            <w:tcBorders>
              <w:top w:val="nil"/>
              <w:left w:val="nil"/>
              <w:right w:val="nil"/>
            </w:tcBorders>
          </w:tcPr>
          <w:p w:rsidR="000B6335" w:rsidRDefault="00E0695A" w:rsidP="001A6FEA">
            <w:pPr>
              <w:pStyle w:val="Sinespaciado"/>
              <w:jc w:val="center"/>
            </w:pPr>
            <w:r>
              <w:t>10</w:t>
            </w:r>
          </w:p>
        </w:tc>
        <w:tc>
          <w:tcPr>
            <w:tcW w:w="2207" w:type="dxa"/>
            <w:tcBorders>
              <w:top w:val="nil"/>
              <w:left w:val="nil"/>
              <w:right w:val="nil"/>
            </w:tcBorders>
          </w:tcPr>
          <w:p w:rsidR="000B6335" w:rsidRDefault="00E0695A" w:rsidP="001A6FEA">
            <w:pPr>
              <w:pStyle w:val="Sinespaciado"/>
              <w:jc w:val="center"/>
            </w:pPr>
            <w:r>
              <w:t>24</w:t>
            </w:r>
          </w:p>
        </w:tc>
      </w:tr>
    </w:tbl>
    <w:p w:rsidR="000B6335" w:rsidRPr="00E0695A" w:rsidRDefault="005956F1" w:rsidP="000B6335">
      <w:pPr>
        <w:pStyle w:val="Sinespaciado"/>
        <w:rPr>
          <w:b/>
        </w:rPr>
      </w:pPr>
      <w:r>
        <w:t>Porcentaje de objetos</w:t>
      </w:r>
      <w:r w:rsidR="000B6335">
        <w:t xml:space="preserve"> clasificados correctamente:</w:t>
      </w:r>
      <w:r w:rsidR="00E0695A">
        <w:t xml:space="preserve"> </w:t>
      </w:r>
      <w:r w:rsidR="00E0695A" w:rsidRPr="00E0695A">
        <w:rPr>
          <w:b/>
        </w:rPr>
        <w:t>77.94%</w:t>
      </w:r>
    </w:p>
    <w:p w:rsidR="000B6335" w:rsidRDefault="005956F1" w:rsidP="000B6335">
      <w:pPr>
        <w:pStyle w:val="Sinespaciado"/>
      </w:pPr>
      <w:r>
        <w:t>Porcentaje de objetos</w:t>
      </w:r>
      <w:r w:rsidR="000B6335">
        <w:t xml:space="preserve"> clasificados incorrectamente:</w:t>
      </w:r>
      <w:r w:rsidR="00E0695A">
        <w:t xml:space="preserve"> </w:t>
      </w:r>
      <w:r w:rsidR="00E0695A" w:rsidRPr="00E0695A">
        <w:rPr>
          <w:b/>
        </w:rPr>
        <w:t>22.06%</w:t>
      </w:r>
    </w:p>
    <w:p w:rsidR="00FF3DFA" w:rsidRDefault="00FF3DFA" w:rsidP="000B6335">
      <w:pPr>
        <w:pStyle w:val="Sinespaciado"/>
      </w:pPr>
    </w:p>
    <w:p w:rsidR="00FF3DFA" w:rsidRDefault="00FF3DFA" w:rsidP="00FF3DFA">
      <w:pPr>
        <w:pStyle w:val="Descripcin"/>
        <w:keepNext/>
      </w:pPr>
      <w:bookmarkStart w:id="201" w:name="_Ref484639122"/>
      <w:bookmarkStart w:id="202" w:name="_Toc486415502"/>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6</w:t>
      </w:r>
      <w:r w:rsidR="00F07634">
        <w:rPr>
          <w:noProof/>
        </w:rPr>
        <w:fldChar w:fldCharType="end"/>
      </w:r>
      <w:r>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5</w:t>
      </w:r>
      <w:r w:rsidR="00F07634">
        <w:rPr>
          <w:noProof/>
        </w:rPr>
        <w:fldChar w:fldCharType="end"/>
      </w:r>
      <w:bookmarkEnd w:id="201"/>
      <w:r>
        <w:t xml:space="preserve"> Tabla de resultados del </w:t>
      </w:r>
      <w:proofErr w:type="spellStart"/>
      <w:r>
        <w:t>dataset</w:t>
      </w:r>
      <w:proofErr w:type="spellEnd"/>
      <w:r>
        <w:t xml:space="preserve"> de 5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202"/>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E0695A" w:rsidP="001A6FEA">
            <w:pPr>
              <w:pStyle w:val="Sinespaciado"/>
              <w:jc w:val="center"/>
            </w:pPr>
            <w:r>
              <w:t>33</w:t>
            </w:r>
          </w:p>
        </w:tc>
        <w:tc>
          <w:tcPr>
            <w:tcW w:w="2207" w:type="dxa"/>
            <w:tcBorders>
              <w:left w:val="nil"/>
              <w:bottom w:val="nil"/>
              <w:right w:val="nil"/>
            </w:tcBorders>
          </w:tcPr>
          <w:p w:rsidR="00FF3DFA" w:rsidRDefault="00E0695A"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E0695A" w:rsidP="001A6FEA">
            <w:pPr>
              <w:pStyle w:val="Sinespaciado"/>
              <w:jc w:val="center"/>
            </w:pPr>
            <w:r>
              <w:t>10</w:t>
            </w:r>
          </w:p>
        </w:tc>
        <w:tc>
          <w:tcPr>
            <w:tcW w:w="2207" w:type="dxa"/>
            <w:tcBorders>
              <w:top w:val="nil"/>
              <w:left w:val="nil"/>
              <w:right w:val="nil"/>
            </w:tcBorders>
          </w:tcPr>
          <w:p w:rsidR="00FF3DFA" w:rsidRDefault="00E0695A" w:rsidP="001A6FEA">
            <w:pPr>
              <w:pStyle w:val="Sinespaciado"/>
              <w:jc w:val="center"/>
            </w:pPr>
            <w:r>
              <w:t>24</w:t>
            </w:r>
          </w:p>
        </w:tc>
      </w:tr>
    </w:tbl>
    <w:p w:rsidR="00FF3DFA" w:rsidRDefault="00FF3DFA" w:rsidP="00FF3DFA">
      <w:pPr>
        <w:pStyle w:val="Sinespaciado"/>
      </w:pPr>
      <w:r>
        <w:t>Porcentaje de objetos clasificados correctamente:</w:t>
      </w:r>
      <w:r w:rsidR="00E0695A">
        <w:t xml:space="preserve"> </w:t>
      </w:r>
      <w:r w:rsidR="00E0695A" w:rsidRPr="00E0695A">
        <w:rPr>
          <w:b/>
        </w:rPr>
        <w:t>83.82%</w:t>
      </w:r>
    </w:p>
    <w:p w:rsidR="00FF3DFA" w:rsidRDefault="00FF3DFA" w:rsidP="00FF3DFA">
      <w:pPr>
        <w:pStyle w:val="Sinespaciado"/>
      </w:pPr>
      <w:r>
        <w:t>Porcentaje de objetos clasificados incorrectamente:</w:t>
      </w:r>
      <w:r w:rsidR="00E0695A">
        <w:t xml:space="preserve"> </w:t>
      </w:r>
      <w:r w:rsidR="00E0695A" w:rsidRPr="00E0695A">
        <w:rPr>
          <w:b/>
        </w:rPr>
        <w:t>16.18%</w:t>
      </w:r>
    </w:p>
    <w:p w:rsidR="00FF3DFA" w:rsidRDefault="00FF3DFA" w:rsidP="000B6335">
      <w:pPr>
        <w:pStyle w:val="Sinespaciado"/>
      </w:pPr>
    </w:p>
    <w:p w:rsidR="007B1899" w:rsidRDefault="00A64106" w:rsidP="007B1899">
      <w:pPr>
        <w:pStyle w:val="Ttulo4"/>
      </w:pPr>
      <w:proofErr w:type="spellStart"/>
      <w:r>
        <w:t>Dataset</w:t>
      </w:r>
      <w:proofErr w:type="spellEnd"/>
      <w:r>
        <w:t xml:space="preserve"> de </w:t>
      </w:r>
      <w:r w:rsidR="007B1899">
        <w:t xml:space="preserve">3 segundos de actividad electroencefalográfica </w:t>
      </w:r>
    </w:p>
    <w:p w:rsidR="00C233FB" w:rsidRDefault="00C233FB" w:rsidP="00C233FB">
      <w:r>
        <w:t xml:space="preserve">El </w:t>
      </w:r>
      <w:proofErr w:type="spellStart"/>
      <w:r>
        <w:t>dataset</w:t>
      </w:r>
      <w:proofErr w:type="spellEnd"/>
      <w:r>
        <w:t xml:space="preserve"> está formado por 68 objetos descrito en términos de 15 variables que representa una secuencia de 3 segundos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_Ref484639142 \h </w:instrText>
      </w:r>
      <w:r>
        <w:fldChar w:fldCharType="separate"/>
      </w:r>
      <w:r w:rsidR="00277F5B">
        <w:t xml:space="preserve">Tabla </w:t>
      </w:r>
      <w:r w:rsidR="00277F5B">
        <w:rPr>
          <w:noProof/>
        </w:rPr>
        <w:t>6</w:t>
      </w:r>
      <w:r w:rsidR="00277F5B">
        <w:t>.</w:t>
      </w:r>
      <w:r w:rsidR="00277F5B">
        <w:rPr>
          <w:noProof/>
        </w:rPr>
        <w:t>6</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_Ref484639156 \h </w:instrText>
      </w:r>
      <w:r>
        <w:fldChar w:fldCharType="separate"/>
      </w:r>
      <w:r w:rsidR="00277F5B">
        <w:t xml:space="preserve">Tabla </w:t>
      </w:r>
      <w:r w:rsidR="00277F5B">
        <w:rPr>
          <w:noProof/>
        </w:rPr>
        <w:t>6</w:t>
      </w:r>
      <w:r w:rsidR="00277F5B">
        <w:t>.</w:t>
      </w:r>
      <w:r w:rsidR="00277F5B">
        <w:rPr>
          <w:noProof/>
        </w:rPr>
        <w:t>7</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FF3DFA" w:rsidRDefault="00FF3DFA" w:rsidP="00FF3DFA">
      <w:pPr>
        <w:pStyle w:val="Descripcin"/>
        <w:keepNext/>
      </w:pPr>
      <w:bookmarkStart w:id="203" w:name="_Ref484639142"/>
      <w:bookmarkStart w:id="204" w:name="_Toc486415503"/>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6</w:t>
      </w:r>
      <w:r w:rsidR="00F07634">
        <w:rPr>
          <w:noProof/>
        </w:rPr>
        <w:fldChar w:fldCharType="end"/>
      </w:r>
      <w:r>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6</w:t>
      </w:r>
      <w:r w:rsidR="00F07634">
        <w:rPr>
          <w:noProof/>
        </w:rPr>
        <w:fldChar w:fldCharType="end"/>
      </w:r>
      <w:bookmarkEnd w:id="203"/>
      <w:r>
        <w:t xml:space="preserve"> Tabla de resultados del </w:t>
      </w:r>
      <w:proofErr w:type="spellStart"/>
      <w:r>
        <w:t>dataset</w:t>
      </w:r>
      <w:proofErr w:type="spellEnd"/>
      <w:r>
        <w:t xml:space="preserve"> de 3 segundos de actividad electroencefalográfica usando el algoritmo de clasificación </w:t>
      </w:r>
      <w:proofErr w:type="spellStart"/>
      <w:r>
        <w:t>Naive</w:t>
      </w:r>
      <w:proofErr w:type="spellEnd"/>
      <w:r>
        <w:t xml:space="preserve"> Bayes.</w:t>
      </w:r>
      <w:bookmarkEnd w:id="204"/>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1A6FEA">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C83066" w:rsidP="001A6FEA">
            <w:pPr>
              <w:pStyle w:val="Sinespaciado"/>
              <w:jc w:val="center"/>
            </w:pPr>
            <w:r>
              <w:t>30</w:t>
            </w:r>
          </w:p>
        </w:tc>
        <w:tc>
          <w:tcPr>
            <w:tcW w:w="2207" w:type="dxa"/>
            <w:tcBorders>
              <w:left w:val="nil"/>
              <w:bottom w:val="nil"/>
              <w:right w:val="nil"/>
            </w:tcBorders>
          </w:tcPr>
          <w:p w:rsidR="000B6335" w:rsidRDefault="00C83066" w:rsidP="001A6FEA">
            <w:pPr>
              <w:pStyle w:val="Sinespaciado"/>
              <w:jc w:val="center"/>
            </w:pPr>
            <w:r>
              <w:t>4</w:t>
            </w:r>
          </w:p>
        </w:tc>
      </w:tr>
      <w:tr w:rsidR="000B6335" w:rsidTr="001A6FEA">
        <w:tc>
          <w:tcPr>
            <w:tcW w:w="2207" w:type="dxa"/>
            <w:tcBorders>
              <w:top w:val="nil"/>
              <w:left w:val="nil"/>
              <w:right w:val="nil"/>
            </w:tcBorders>
          </w:tcPr>
          <w:p w:rsidR="000B6335" w:rsidRDefault="000B6335" w:rsidP="001A6FEA">
            <w:pPr>
              <w:pStyle w:val="Sinespaciado"/>
            </w:pPr>
            <w:r>
              <w:t>Felicidad</w:t>
            </w:r>
          </w:p>
        </w:tc>
        <w:tc>
          <w:tcPr>
            <w:tcW w:w="2207" w:type="dxa"/>
            <w:tcBorders>
              <w:top w:val="nil"/>
              <w:left w:val="nil"/>
              <w:right w:val="nil"/>
            </w:tcBorders>
          </w:tcPr>
          <w:p w:rsidR="000B6335" w:rsidRDefault="000B6335" w:rsidP="001A6FEA">
            <w:pPr>
              <w:pStyle w:val="Sinespaciado"/>
              <w:jc w:val="center"/>
            </w:pPr>
            <w:r>
              <w:t>34</w:t>
            </w:r>
          </w:p>
        </w:tc>
        <w:tc>
          <w:tcPr>
            <w:tcW w:w="2207" w:type="dxa"/>
            <w:tcBorders>
              <w:top w:val="nil"/>
              <w:left w:val="nil"/>
              <w:right w:val="nil"/>
            </w:tcBorders>
          </w:tcPr>
          <w:p w:rsidR="000B6335" w:rsidRDefault="00C83066" w:rsidP="001A6FEA">
            <w:pPr>
              <w:pStyle w:val="Sinespaciado"/>
              <w:jc w:val="center"/>
            </w:pPr>
            <w:r>
              <w:t>9</w:t>
            </w:r>
          </w:p>
        </w:tc>
        <w:tc>
          <w:tcPr>
            <w:tcW w:w="2207" w:type="dxa"/>
            <w:tcBorders>
              <w:top w:val="nil"/>
              <w:left w:val="nil"/>
              <w:right w:val="nil"/>
            </w:tcBorders>
          </w:tcPr>
          <w:p w:rsidR="000B6335" w:rsidRDefault="00C83066" w:rsidP="001A6FEA">
            <w:pPr>
              <w:pStyle w:val="Sinespaciado"/>
              <w:jc w:val="center"/>
            </w:pPr>
            <w:r>
              <w:t>25</w:t>
            </w:r>
          </w:p>
        </w:tc>
      </w:tr>
    </w:tbl>
    <w:p w:rsidR="000B6335" w:rsidRPr="00C83066" w:rsidRDefault="005956F1" w:rsidP="000B6335">
      <w:pPr>
        <w:pStyle w:val="Sinespaciado"/>
        <w:rPr>
          <w:b/>
        </w:rPr>
      </w:pPr>
      <w:r>
        <w:t>Porcentaje de objetos</w:t>
      </w:r>
      <w:r w:rsidR="000B6335">
        <w:t xml:space="preserve"> clasificados correctamente:</w:t>
      </w:r>
      <w:r w:rsidR="00661724">
        <w:t xml:space="preserve"> </w:t>
      </w:r>
      <w:r w:rsidR="00661724" w:rsidRPr="00C83066">
        <w:rPr>
          <w:b/>
        </w:rPr>
        <w:t>80.88%</w:t>
      </w:r>
    </w:p>
    <w:p w:rsidR="000B6335" w:rsidRDefault="005956F1" w:rsidP="000B6335">
      <w:pPr>
        <w:pStyle w:val="Sinespaciado"/>
      </w:pPr>
      <w:r>
        <w:t>Porcentaje de objetos</w:t>
      </w:r>
      <w:r w:rsidR="000B6335">
        <w:t xml:space="preserve"> clasificados incorrectamente:</w:t>
      </w:r>
      <w:r w:rsidR="00C83066">
        <w:t xml:space="preserve"> </w:t>
      </w:r>
      <w:r w:rsidR="00C83066" w:rsidRPr="00C83066">
        <w:rPr>
          <w:b/>
        </w:rPr>
        <w:t>19.18%</w:t>
      </w:r>
    </w:p>
    <w:p w:rsidR="00FF3DFA" w:rsidRDefault="00FF3DFA" w:rsidP="000B6335">
      <w:pPr>
        <w:pStyle w:val="Sinespaciado"/>
      </w:pPr>
    </w:p>
    <w:p w:rsidR="00FF3DFA" w:rsidRDefault="00FF3DFA" w:rsidP="00FF3DFA">
      <w:pPr>
        <w:pStyle w:val="Descripcin"/>
        <w:keepNext/>
      </w:pPr>
      <w:bookmarkStart w:id="205" w:name="_Ref484639156"/>
      <w:bookmarkStart w:id="206" w:name="_Toc486415504"/>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6</w:t>
      </w:r>
      <w:r w:rsidR="00F07634">
        <w:rPr>
          <w:noProof/>
        </w:rPr>
        <w:fldChar w:fldCharType="end"/>
      </w:r>
      <w:r>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7</w:t>
      </w:r>
      <w:r w:rsidR="00F07634">
        <w:rPr>
          <w:noProof/>
        </w:rPr>
        <w:fldChar w:fldCharType="end"/>
      </w:r>
      <w:bookmarkEnd w:id="205"/>
      <w:r>
        <w:t xml:space="preserve"> Tabla de resultados del </w:t>
      </w:r>
      <w:proofErr w:type="spellStart"/>
      <w:r>
        <w:t>dataset</w:t>
      </w:r>
      <w:proofErr w:type="spellEnd"/>
      <w:r>
        <w:t xml:space="preserve"> de 3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206"/>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3515E1" w:rsidP="001A6FEA">
            <w:pPr>
              <w:pStyle w:val="Sinespaciado"/>
              <w:jc w:val="center"/>
            </w:pPr>
            <w:r>
              <w:t>31</w:t>
            </w:r>
          </w:p>
        </w:tc>
        <w:tc>
          <w:tcPr>
            <w:tcW w:w="2207" w:type="dxa"/>
            <w:tcBorders>
              <w:left w:val="nil"/>
              <w:bottom w:val="nil"/>
              <w:right w:val="nil"/>
            </w:tcBorders>
          </w:tcPr>
          <w:p w:rsidR="00FF3DFA" w:rsidRDefault="003515E1"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3515E1" w:rsidP="001A6FEA">
            <w:pPr>
              <w:pStyle w:val="Sinespaciado"/>
              <w:jc w:val="center"/>
            </w:pPr>
            <w:r>
              <w:t>13</w:t>
            </w:r>
          </w:p>
        </w:tc>
        <w:tc>
          <w:tcPr>
            <w:tcW w:w="2207" w:type="dxa"/>
            <w:tcBorders>
              <w:top w:val="nil"/>
              <w:left w:val="nil"/>
              <w:right w:val="nil"/>
            </w:tcBorders>
          </w:tcPr>
          <w:p w:rsidR="00FF3DFA" w:rsidRDefault="003515E1" w:rsidP="001A6FEA">
            <w:pPr>
              <w:pStyle w:val="Sinespaciado"/>
              <w:jc w:val="center"/>
            </w:pPr>
            <w:r>
              <w:t>21</w:t>
            </w:r>
          </w:p>
        </w:tc>
      </w:tr>
    </w:tbl>
    <w:p w:rsidR="00FF3DFA" w:rsidRDefault="00FF3DFA" w:rsidP="00FF3DFA">
      <w:pPr>
        <w:pStyle w:val="Sinespaciado"/>
      </w:pPr>
      <w:r>
        <w:t>Porcentaje de objetos clasificados correctamente:</w:t>
      </w:r>
      <w:r w:rsidR="003515E1">
        <w:t xml:space="preserve"> </w:t>
      </w:r>
      <w:r w:rsidR="003515E1" w:rsidRPr="003515E1">
        <w:rPr>
          <w:b/>
        </w:rPr>
        <w:t>79.41%</w:t>
      </w:r>
    </w:p>
    <w:p w:rsidR="00FF3DFA" w:rsidRDefault="00FF3DFA" w:rsidP="003515E1">
      <w:pPr>
        <w:pStyle w:val="Sinespaciado"/>
        <w:spacing w:line="360" w:lineRule="auto"/>
      </w:pPr>
      <w:r>
        <w:t>Porcentaje de objetos clasificados incorrectamente:</w:t>
      </w:r>
      <w:r w:rsidR="003515E1">
        <w:t xml:space="preserve"> </w:t>
      </w:r>
      <w:r w:rsidR="003515E1" w:rsidRPr="003515E1">
        <w:rPr>
          <w:b/>
        </w:rPr>
        <w:t>20.59%</w:t>
      </w:r>
    </w:p>
    <w:p w:rsidR="007B1899" w:rsidRDefault="00A64106" w:rsidP="007B1899">
      <w:pPr>
        <w:pStyle w:val="Ttulo4"/>
      </w:pPr>
      <w:proofErr w:type="spellStart"/>
      <w:r>
        <w:t>Dataset</w:t>
      </w:r>
      <w:proofErr w:type="spellEnd"/>
      <w:r>
        <w:t xml:space="preserve"> de </w:t>
      </w:r>
      <w:r w:rsidR="007B1899">
        <w:t xml:space="preserve">1 segundos de actividad electroencefalográfica </w:t>
      </w:r>
    </w:p>
    <w:p w:rsidR="00C233FB" w:rsidRPr="00C233FB" w:rsidRDefault="00C233FB" w:rsidP="00C233FB">
      <w:r>
        <w:t xml:space="preserve">El </w:t>
      </w:r>
      <w:proofErr w:type="spellStart"/>
      <w:r>
        <w:t>dataset</w:t>
      </w:r>
      <w:proofErr w:type="spellEnd"/>
      <w:r>
        <w:t xml:space="preserve"> está formado por 68 objetos descrito en términos de 5 variables que representa una secuencia de un segundo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_Ref484639185 \h </w:instrText>
      </w:r>
      <w:r>
        <w:fldChar w:fldCharType="separate"/>
      </w:r>
      <w:r w:rsidR="00277F5B">
        <w:t xml:space="preserve">Tabla </w:t>
      </w:r>
      <w:r w:rsidR="00277F5B">
        <w:rPr>
          <w:noProof/>
        </w:rPr>
        <w:t>6</w:t>
      </w:r>
      <w:r w:rsidR="00277F5B">
        <w:t>.</w:t>
      </w:r>
      <w:r w:rsidR="00277F5B">
        <w:rPr>
          <w:noProof/>
        </w:rPr>
        <w:t>8</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_Ref484639205 \h </w:instrText>
      </w:r>
      <w:r>
        <w:fldChar w:fldCharType="separate"/>
      </w:r>
      <w:r w:rsidR="00277F5B">
        <w:t xml:space="preserve">Tabla </w:t>
      </w:r>
      <w:r w:rsidR="00277F5B">
        <w:rPr>
          <w:noProof/>
        </w:rPr>
        <w:t>6</w:t>
      </w:r>
      <w:r w:rsidR="00277F5B">
        <w:t>.</w:t>
      </w:r>
      <w:r w:rsidR="00277F5B">
        <w:rPr>
          <w:noProof/>
        </w:rPr>
        <w:t>9</w:t>
      </w:r>
      <w:r>
        <w:fldChar w:fldCharType="end"/>
      </w:r>
      <w:r>
        <w:fldChar w:fldCharType="begin"/>
      </w:r>
      <w:r>
        <w:instrText xml:space="preserve"> REF _Ref484639053 \h </w:instrText>
      </w:r>
      <w:r>
        <w:fldChar w:fldCharType="separate"/>
      </w:r>
      <w:r w:rsidR="00277F5B">
        <w:t xml:space="preserve">Tabla </w:t>
      </w:r>
      <w:r w:rsidR="00277F5B">
        <w:rPr>
          <w:noProof/>
        </w:rPr>
        <w:t>6</w:t>
      </w:r>
      <w:r w:rsidR="00277F5B">
        <w:t>.</w:t>
      </w:r>
      <w:r w:rsidR="00277F5B">
        <w:rPr>
          <w:noProof/>
        </w:rPr>
        <w:t>3</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FF3DFA" w:rsidRDefault="00FF3DFA" w:rsidP="00FF3DFA">
      <w:pPr>
        <w:pStyle w:val="Descripcin"/>
        <w:keepNext/>
      </w:pPr>
      <w:bookmarkStart w:id="207" w:name="_Ref484639185"/>
      <w:bookmarkStart w:id="208" w:name="_Toc486415505"/>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6</w:t>
      </w:r>
      <w:r w:rsidR="00F07634">
        <w:rPr>
          <w:noProof/>
        </w:rPr>
        <w:fldChar w:fldCharType="end"/>
      </w:r>
      <w:r>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8</w:t>
      </w:r>
      <w:r w:rsidR="00F07634">
        <w:rPr>
          <w:noProof/>
        </w:rPr>
        <w:fldChar w:fldCharType="end"/>
      </w:r>
      <w:bookmarkEnd w:id="207"/>
      <w:r>
        <w:t xml:space="preserve"> Tabla de resultados del </w:t>
      </w:r>
      <w:proofErr w:type="spellStart"/>
      <w:r>
        <w:t>dataset</w:t>
      </w:r>
      <w:proofErr w:type="spellEnd"/>
      <w:r>
        <w:t xml:space="preserve"> de </w:t>
      </w:r>
      <w:r w:rsidR="009D1CB8">
        <w:t>un segundo</w:t>
      </w:r>
      <w:r>
        <w:t xml:space="preserve"> de actividad electroencefalográfica usando el algoritmo de clasificación </w:t>
      </w:r>
      <w:proofErr w:type="spellStart"/>
      <w:r>
        <w:t>Naive</w:t>
      </w:r>
      <w:proofErr w:type="spellEnd"/>
      <w:r>
        <w:t xml:space="preserve"> Bayes.</w:t>
      </w:r>
      <w:bookmarkEnd w:id="208"/>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FC2B76">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661724" w:rsidP="001A6FEA">
            <w:pPr>
              <w:pStyle w:val="Sinespaciado"/>
              <w:jc w:val="center"/>
            </w:pPr>
            <w:r>
              <w:t>33</w:t>
            </w:r>
          </w:p>
        </w:tc>
        <w:tc>
          <w:tcPr>
            <w:tcW w:w="2207" w:type="dxa"/>
            <w:tcBorders>
              <w:left w:val="nil"/>
              <w:bottom w:val="nil"/>
              <w:right w:val="nil"/>
            </w:tcBorders>
          </w:tcPr>
          <w:p w:rsidR="000B6335" w:rsidRDefault="00661724" w:rsidP="001A6FEA">
            <w:pPr>
              <w:pStyle w:val="Sinespaciado"/>
              <w:jc w:val="center"/>
            </w:pPr>
            <w:r>
              <w:t>1</w:t>
            </w:r>
          </w:p>
        </w:tc>
      </w:tr>
      <w:tr w:rsidR="000B6335" w:rsidTr="00FC2B76">
        <w:tc>
          <w:tcPr>
            <w:tcW w:w="2207" w:type="dxa"/>
            <w:tcBorders>
              <w:top w:val="nil"/>
              <w:left w:val="nil"/>
              <w:bottom w:val="single" w:sz="4" w:space="0" w:color="auto"/>
              <w:right w:val="nil"/>
            </w:tcBorders>
          </w:tcPr>
          <w:p w:rsidR="000B6335" w:rsidRDefault="000B6335" w:rsidP="001A6FEA">
            <w:pPr>
              <w:pStyle w:val="Sinespaciado"/>
            </w:pPr>
            <w:r>
              <w:t>Felicidad</w:t>
            </w:r>
          </w:p>
        </w:tc>
        <w:tc>
          <w:tcPr>
            <w:tcW w:w="2207" w:type="dxa"/>
            <w:tcBorders>
              <w:top w:val="nil"/>
              <w:left w:val="nil"/>
              <w:bottom w:val="single" w:sz="4" w:space="0" w:color="auto"/>
              <w:right w:val="nil"/>
            </w:tcBorders>
          </w:tcPr>
          <w:p w:rsidR="000B6335" w:rsidRDefault="000B6335" w:rsidP="001A6FEA">
            <w:pPr>
              <w:pStyle w:val="Sinespaciado"/>
              <w:jc w:val="center"/>
            </w:pPr>
            <w:r>
              <w:t>34</w:t>
            </w:r>
          </w:p>
        </w:tc>
        <w:tc>
          <w:tcPr>
            <w:tcW w:w="2207" w:type="dxa"/>
            <w:tcBorders>
              <w:top w:val="nil"/>
              <w:left w:val="nil"/>
              <w:bottom w:val="single" w:sz="4" w:space="0" w:color="auto"/>
              <w:right w:val="nil"/>
            </w:tcBorders>
          </w:tcPr>
          <w:p w:rsidR="000B6335" w:rsidRDefault="00661724" w:rsidP="001A6FEA">
            <w:pPr>
              <w:pStyle w:val="Sinespaciado"/>
              <w:jc w:val="center"/>
            </w:pPr>
            <w:r>
              <w:t>3</w:t>
            </w:r>
          </w:p>
        </w:tc>
        <w:tc>
          <w:tcPr>
            <w:tcW w:w="2207" w:type="dxa"/>
            <w:tcBorders>
              <w:top w:val="nil"/>
              <w:left w:val="nil"/>
              <w:bottom w:val="single" w:sz="4" w:space="0" w:color="auto"/>
              <w:right w:val="nil"/>
            </w:tcBorders>
          </w:tcPr>
          <w:p w:rsidR="000B6335" w:rsidRDefault="00661724" w:rsidP="001A6FEA">
            <w:pPr>
              <w:pStyle w:val="Sinespaciado"/>
              <w:jc w:val="center"/>
            </w:pPr>
            <w:r>
              <w:t>31</w:t>
            </w:r>
          </w:p>
        </w:tc>
      </w:tr>
      <w:tr w:rsidR="00FC2B76" w:rsidTr="00FC2B76">
        <w:tc>
          <w:tcPr>
            <w:tcW w:w="2207" w:type="dxa"/>
            <w:tcBorders>
              <w:top w:val="single" w:sz="4" w:space="0" w:color="auto"/>
              <w:left w:val="nil"/>
              <w:bottom w:val="nil"/>
              <w:right w:val="nil"/>
            </w:tcBorders>
          </w:tcPr>
          <w:p w:rsidR="00FC2B76" w:rsidRDefault="00FC2B76" w:rsidP="001A6FEA">
            <w:pPr>
              <w:pStyle w:val="Sinespaciado"/>
            </w:pPr>
          </w:p>
        </w:tc>
        <w:tc>
          <w:tcPr>
            <w:tcW w:w="2207" w:type="dxa"/>
            <w:tcBorders>
              <w:top w:val="single" w:sz="4" w:space="0" w:color="auto"/>
              <w:left w:val="nil"/>
              <w:bottom w:val="nil"/>
              <w:right w:val="nil"/>
            </w:tcBorders>
          </w:tcPr>
          <w:p w:rsidR="00FC2B76" w:rsidRPr="00FC2B76" w:rsidRDefault="00FC2B76" w:rsidP="001A6FEA">
            <w:pPr>
              <w:pStyle w:val="Sinespaciado"/>
              <w:jc w:val="center"/>
              <w:rPr>
                <w:b/>
                <w:i/>
              </w:rPr>
            </w:pPr>
            <w:r w:rsidRPr="00FC2B76">
              <w:rPr>
                <w:b/>
                <w:i/>
              </w:rPr>
              <w:t>Precisión</w:t>
            </w:r>
          </w:p>
        </w:tc>
        <w:tc>
          <w:tcPr>
            <w:tcW w:w="2207" w:type="dxa"/>
            <w:tcBorders>
              <w:top w:val="single" w:sz="4" w:space="0" w:color="auto"/>
              <w:left w:val="nil"/>
              <w:bottom w:val="nil"/>
              <w:right w:val="nil"/>
            </w:tcBorders>
          </w:tcPr>
          <w:p w:rsidR="00FC2B76" w:rsidRDefault="00FC2B76" w:rsidP="001A6FEA">
            <w:pPr>
              <w:pStyle w:val="Sinespaciado"/>
              <w:jc w:val="center"/>
            </w:pPr>
            <w:r>
              <w:t>91.70 %</w:t>
            </w:r>
          </w:p>
        </w:tc>
        <w:tc>
          <w:tcPr>
            <w:tcW w:w="2207" w:type="dxa"/>
            <w:tcBorders>
              <w:top w:val="single" w:sz="4" w:space="0" w:color="auto"/>
              <w:left w:val="nil"/>
              <w:bottom w:val="nil"/>
              <w:right w:val="nil"/>
            </w:tcBorders>
          </w:tcPr>
          <w:p w:rsidR="00FC2B76" w:rsidRDefault="00FC2B76" w:rsidP="001A6FEA">
            <w:pPr>
              <w:pStyle w:val="Sinespaciado"/>
              <w:jc w:val="center"/>
            </w:pPr>
            <w:r>
              <w:t>96.90 %</w:t>
            </w:r>
          </w:p>
        </w:tc>
      </w:tr>
      <w:tr w:rsidR="00FC2B76" w:rsidTr="00FC2B76">
        <w:tc>
          <w:tcPr>
            <w:tcW w:w="2207" w:type="dxa"/>
            <w:tcBorders>
              <w:top w:val="nil"/>
              <w:left w:val="nil"/>
              <w:bottom w:val="nil"/>
              <w:right w:val="nil"/>
            </w:tcBorders>
          </w:tcPr>
          <w:p w:rsidR="00FC2B76" w:rsidRDefault="00FC2B76" w:rsidP="001A6FEA">
            <w:pPr>
              <w:pStyle w:val="Sinespaciado"/>
            </w:pPr>
          </w:p>
        </w:tc>
        <w:tc>
          <w:tcPr>
            <w:tcW w:w="2207" w:type="dxa"/>
            <w:tcBorders>
              <w:top w:val="nil"/>
              <w:left w:val="nil"/>
              <w:bottom w:val="nil"/>
              <w:right w:val="nil"/>
            </w:tcBorders>
          </w:tcPr>
          <w:p w:rsidR="00FC2B76" w:rsidRPr="00FC2B76" w:rsidRDefault="00FC2B76" w:rsidP="001A6FEA">
            <w:pPr>
              <w:pStyle w:val="Sinespaciado"/>
              <w:jc w:val="center"/>
              <w:rPr>
                <w:b/>
                <w:i/>
              </w:rPr>
            </w:pPr>
            <w:proofErr w:type="spellStart"/>
            <w:r w:rsidRPr="00FC2B76">
              <w:rPr>
                <w:b/>
                <w:i/>
              </w:rPr>
              <w:t>Recall</w:t>
            </w:r>
            <w:proofErr w:type="spellEnd"/>
          </w:p>
        </w:tc>
        <w:tc>
          <w:tcPr>
            <w:tcW w:w="2207" w:type="dxa"/>
            <w:tcBorders>
              <w:top w:val="nil"/>
              <w:left w:val="nil"/>
              <w:bottom w:val="nil"/>
              <w:right w:val="nil"/>
            </w:tcBorders>
          </w:tcPr>
          <w:p w:rsidR="00FC2B76" w:rsidRDefault="00FC2B76" w:rsidP="001A6FEA">
            <w:pPr>
              <w:pStyle w:val="Sinespaciado"/>
              <w:jc w:val="center"/>
            </w:pPr>
            <w:r>
              <w:t>97.10 %</w:t>
            </w:r>
          </w:p>
        </w:tc>
        <w:tc>
          <w:tcPr>
            <w:tcW w:w="2207" w:type="dxa"/>
            <w:tcBorders>
              <w:top w:val="nil"/>
              <w:left w:val="nil"/>
              <w:bottom w:val="nil"/>
              <w:right w:val="nil"/>
            </w:tcBorders>
          </w:tcPr>
          <w:p w:rsidR="00FC2B76" w:rsidRDefault="00FC2B76" w:rsidP="001A6FEA">
            <w:pPr>
              <w:pStyle w:val="Sinespaciado"/>
              <w:jc w:val="center"/>
            </w:pPr>
            <w:r>
              <w:t>91.20 %</w:t>
            </w:r>
          </w:p>
        </w:tc>
      </w:tr>
      <w:tr w:rsidR="00FC2B76" w:rsidTr="001A6FEA">
        <w:tc>
          <w:tcPr>
            <w:tcW w:w="2207" w:type="dxa"/>
            <w:tcBorders>
              <w:top w:val="nil"/>
              <w:left w:val="nil"/>
              <w:right w:val="nil"/>
            </w:tcBorders>
          </w:tcPr>
          <w:p w:rsidR="00FC2B76" w:rsidRDefault="00FC2B76" w:rsidP="001A6FEA">
            <w:pPr>
              <w:pStyle w:val="Sinespaciado"/>
            </w:pPr>
          </w:p>
        </w:tc>
        <w:tc>
          <w:tcPr>
            <w:tcW w:w="2207" w:type="dxa"/>
            <w:tcBorders>
              <w:top w:val="nil"/>
              <w:left w:val="nil"/>
              <w:right w:val="nil"/>
            </w:tcBorders>
          </w:tcPr>
          <w:p w:rsidR="00FC2B76" w:rsidRPr="00FC2B76" w:rsidRDefault="00FC2B76" w:rsidP="001A6FEA">
            <w:pPr>
              <w:pStyle w:val="Sinespaciado"/>
              <w:jc w:val="center"/>
              <w:rPr>
                <w:b/>
                <w:i/>
              </w:rPr>
            </w:pPr>
            <w:r w:rsidRPr="00FC2B76">
              <w:rPr>
                <w:b/>
                <w:i/>
              </w:rPr>
              <w:t>F-</w:t>
            </w:r>
            <w:proofErr w:type="spellStart"/>
            <w:r w:rsidRPr="00FC2B76">
              <w:rPr>
                <w:b/>
                <w:i/>
              </w:rPr>
              <w:t>Measure</w:t>
            </w:r>
            <w:proofErr w:type="spellEnd"/>
          </w:p>
        </w:tc>
        <w:tc>
          <w:tcPr>
            <w:tcW w:w="2207" w:type="dxa"/>
            <w:tcBorders>
              <w:top w:val="nil"/>
              <w:left w:val="nil"/>
              <w:right w:val="nil"/>
            </w:tcBorders>
          </w:tcPr>
          <w:p w:rsidR="00FC2B76" w:rsidRDefault="00FC2B76" w:rsidP="001A6FEA">
            <w:pPr>
              <w:pStyle w:val="Sinespaciado"/>
              <w:jc w:val="center"/>
            </w:pPr>
            <w:r>
              <w:t>94.30 %</w:t>
            </w:r>
          </w:p>
        </w:tc>
        <w:tc>
          <w:tcPr>
            <w:tcW w:w="2207" w:type="dxa"/>
            <w:tcBorders>
              <w:top w:val="nil"/>
              <w:left w:val="nil"/>
              <w:right w:val="nil"/>
            </w:tcBorders>
          </w:tcPr>
          <w:p w:rsidR="00FC2B76" w:rsidRDefault="00FC2B76" w:rsidP="001A6FEA">
            <w:pPr>
              <w:pStyle w:val="Sinespaciado"/>
              <w:jc w:val="center"/>
            </w:pPr>
            <w:r>
              <w:t>93.90 %</w:t>
            </w:r>
          </w:p>
        </w:tc>
      </w:tr>
    </w:tbl>
    <w:p w:rsidR="000B6335" w:rsidRPr="00661724" w:rsidRDefault="005956F1" w:rsidP="000B6335">
      <w:pPr>
        <w:pStyle w:val="Sinespaciado"/>
        <w:rPr>
          <w:b/>
        </w:rPr>
      </w:pPr>
      <w:r>
        <w:t xml:space="preserve">Porcentaje de objetos </w:t>
      </w:r>
      <w:r w:rsidR="000B6335">
        <w:t>clasificados correctamente:</w:t>
      </w:r>
      <w:r w:rsidR="00661724">
        <w:t xml:space="preserve"> </w:t>
      </w:r>
      <w:r w:rsidR="00661724" w:rsidRPr="00661724">
        <w:rPr>
          <w:b/>
        </w:rPr>
        <w:t>94.12%</w:t>
      </w:r>
    </w:p>
    <w:p w:rsidR="000B6335" w:rsidRDefault="005956F1" w:rsidP="000B6335">
      <w:pPr>
        <w:pStyle w:val="Sinespaciado"/>
      </w:pPr>
      <w:r>
        <w:t xml:space="preserve">Porcentaje de objetos </w:t>
      </w:r>
      <w:r w:rsidR="000B6335">
        <w:t>clasificados incorrectamente:</w:t>
      </w:r>
      <w:r w:rsidR="00661724">
        <w:t xml:space="preserve"> </w:t>
      </w:r>
      <w:r w:rsidR="00661724" w:rsidRPr="00661724">
        <w:rPr>
          <w:b/>
        </w:rPr>
        <w:t>5.88%</w:t>
      </w:r>
    </w:p>
    <w:p w:rsidR="007B1899" w:rsidRDefault="007B1899" w:rsidP="007B1899"/>
    <w:p w:rsidR="00FF3DFA" w:rsidRDefault="00FF3DFA" w:rsidP="00FF3DFA">
      <w:pPr>
        <w:pStyle w:val="Descripcin"/>
        <w:keepNext/>
      </w:pPr>
      <w:bookmarkStart w:id="209" w:name="_Ref484639205"/>
      <w:bookmarkStart w:id="210" w:name="_Toc486415506"/>
      <w:r>
        <w:t xml:space="preserve">Tabla </w:t>
      </w:r>
      <w:r w:rsidR="00F07634">
        <w:rPr>
          <w:noProof/>
        </w:rPr>
        <w:fldChar w:fldCharType="begin"/>
      </w:r>
      <w:r w:rsidR="00F07634">
        <w:rPr>
          <w:noProof/>
        </w:rPr>
        <w:instrText xml:space="preserve"> STYLEREF 1 \s </w:instrText>
      </w:r>
      <w:r w:rsidR="00F07634">
        <w:rPr>
          <w:noProof/>
        </w:rPr>
        <w:fldChar w:fldCharType="separate"/>
      </w:r>
      <w:r w:rsidR="00277F5B">
        <w:rPr>
          <w:noProof/>
        </w:rPr>
        <w:t>6</w:t>
      </w:r>
      <w:r w:rsidR="00F07634">
        <w:rPr>
          <w:noProof/>
        </w:rPr>
        <w:fldChar w:fldCharType="end"/>
      </w:r>
      <w:r>
        <w:t>.</w:t>
      </w:r>
      <w:r w:rsidR="00F07634">
        <w:rPr>
          <w:noProof/>
        </w:rPr>
        <w:fldChar w:fldCharType="begin"/>
      </w:r>
      <w:r w:rsidR="00F07634">
        <w:rPr>
          <w:noProof/>
        </w:rPr>
        <w:instrText xml:space="preserve"> SEQ Tabla \* ARABIC \s 1 </w:instrText>
      </w:r>
      <w:r w:rsidR="00F07634">
        <w:rPr>
          <w:noProof/>
        </w:rPr>
        <w:fldChar w:fldCharType="separate"/>
      </w:r>
      <w:r w:rsidR="00277F5B">
        <w:rPr>
          <w:noProof/>
        </w:rPr>
        <w:t>9</w:t>
      </w:r>
      <w:r w:rsidR="00F07634">
        <w:rPr>
          <w:noProof/>
        </w:rPr>
        <w:fldChar w:fldCharType="end"/>
      </w:r>
      <w:bookmarkEnd w:id="209"/>
      <w:r>
        <w:t xml:space="preserve"> Tabla de resultados del </w:t>
      </w:r>
      <w:proofErr w:type="spellStart"/>
      <w:r>
        <w:t>dataset</w:t>
      </w:r>
      <w:proofErr w:type="spellEnd"/>
      <w:r>
        <w:t xml:space="preserve"> de </w:t>
      </w:r>
      <w:r w:rsidR="00D64981">
        <w:t>un segundo</w:t>
      </w:r>
      <w:r>
        <w:t xml:space="preserve"> de actividad electroencefalográfica usando el algoritmo de clasificación Máquinas de Vector Soporte con el </w:t>
      </w:r>
      <w:proofErr w:type="spellStart"/>
      <w:r>
        <w:t>kernel</w:t>
      </w:r>
      <w:proofErr w:type="spellEnd"/>
      <w:r>
        <w:t xml:space="preserve"> </w:t>
      </w:r>
      <w:r w:rsidR="00D64981">
        <w:t>polinomial</w:t>
      </w:r>
      <w:r>
        <w:t>.</w:t>
      </w:r>
      <w:bookmarkEnd w:id="210"/>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FC2B76">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E12E48" w:rsidP="001A6FEA">
            <w:pPr>
              <w:pStyle w:val="Sinespaciado"/>
              <w:jc w:val="center"/>
            </w:pPr>
            <w:r>
              <w:t>34</w:t>
            </w:r>
          </w:p>
        </w:tc>
        <w:tc>
          <w:tcPr>
            <w:tcW w:w="2207" w:type="dxa"/>
            <w:tcBorders>
              <w:left w:val="nil"/>
              <w:bottom w:val="nil"/>
              <w:right w:val="nil"/>
            </w:tcBorders>
          </w:tcPr>
          <w:p w:rsidR="00FF3DFA" w:rsidRDefault="00E12E48" w:rsidP="001A6FEA">
            <w:pPr>
              <w:pStyle w:val="Sinespaciado"/>
              <w:jc w:val="center"/>
            </w:pPr>
            <w:r>
              <w:t>0</w:t>
            </w:r>
          </w:p>
        </w:tc>
      </w:tr>
      <w:tr w:rsidR="00FF3DFA" w:rsidTr="00FC2B76">
        <w:tc>
          <w:tcPr>
            <w:tcW w:w="2207" w:type="dxa"/>
            <w:tcBorders>
              <w:top w:val="nil"/>
              <w:left w:val="nil"/>
              <w:bottom w:val="single" w:sz="4" w:space="0" w:color="auto"/>
              <w:right w:val="nil"/>
            </w:tcBorders>
          </w:tcPr>
          <w:p w:rsidR="00FF3DFA" w:rsidRDefault="00FF3DFA" w:rsidP="001A6FEA">
            <w:pPr>
              <w:pStyle w:val="Sinespaciado"/>
            </w:pPr>
            <w:r>
              <w:t>Felicidad</w:t>
            </w:r>
          </w:p>
        </w:tc>
        <w:tc>
          <w:tcPr>
            <w:tcW w:w="2207" w:type="dxa"/>
            <w:tcBorders>
              <w:top w:val="nil"/>
              <w:left w:val="nil"/>
              <w:bottom w:val="single" w:sz="4" w:space="0" w:color="auto"/>
              <w:right w:val="nil"/>
            </w:tcBorders>
          </w:tcPr>
          <w:p w:rsidR="00FF3DFA" w:rsidRDefault="00FF3DFA" w:rsidP="001A6FEA">
            <w:pPr>
              <w:pStyle w:val="Sinespaciado"/>
              <w:jc w:val="center"/>
            </w:pPr>
            <w:r>
              <w:t>34</w:t>
            </w:r>
          </w:p>
        </w:tc>
        <w:tc>
          <w:tcPr>
            <w:tcW w:w="2207" w:type="dxa"/>
            <w:tcBorders>
              <w:top w:val="nil"/>
              <w:left w:val="nil"/>
              <w:bottom w:val="single" w:sz="4" w:space="0" w:color="auto"/>
              <w:right w:val="nil"/>
            </w:tcBorders>
          </w:tcPr>
          <w:p w:rsidR="00FF3DFA" w:rsidRDefault="00E12E48" w:rsidP="001A6FEA">
            <w:pPr>
              <w:pStyle w:val="Sinespaciado"/>
              <w:jc w:val="center"/>
            </w:pPr>
            <w:r>
              <w:t>7</w:t>
            </w:r>
          </w:p>
        </w:tc>
        <w:tc>
          <w:tcPr>
            <w:tcW w:w="2207" w:type="dxa"/>
            <w:tcBorders>
              <w:top w:val="nil"/>
              <w:left w:val="nil"/>
              <w:bottom w:val="single" w:sz="4" w:space="0" w:color="auto"/>
              <w:right w:val="nil"/>
            </w:tcBorders>
          </w:tcPr>
          <w:p w:rsidR="00FF3DFA" w:rsidRDefault="00E12E48" w:rsidP="001A6FEA">
            <w:pPr>
              <w:pStyle w:val="Sinespaciado"/>
              <w:jc w:val="center"/>
            </w:pPr>
            <w:r>
              <w:t>27</w:t>
            </w:r>
          </w:p>
        </w:tc>
      </w:tr>
      <w:tr w:rsidR="00FC2B76" w:rsidTr="00FC2B76">
        <w:tc>
          <w:tcPr>
            <w:tcW w:w="2207" w:type="dxa"/>
            <w:tcBorders>
              <w:top w:val="single" w:sz="4" w:space="0" w:color="auto"/>
              <w:left w:val="nil"/>
              <w:bottom w:val="nil"/>
              <w:right w:val="nil"/>
            </w:tcBorders>
          </w:tcPr>
          <w:p w:rsidR="00FC2B76" w:rsidRDefault="00FC2B76" w:rsidP="001A6FEA">
            <w:pPr>
              <w:pStyle w:val="Sinespaciado"/>
            </w:pPr>
          </w:p>
        </w:tc>
        <w:tc>
          <w:tcPr>
            <w:tcW w:w="2207" w:type="dxa"/>
            <w:tcBorders>
              <w:top w:val="single" w:sz="4" w:space="0" w:color="auto"/>
              <w:left w:val="nil"/>
              <w:bottom w:val="nil"/>
              <w:right w:val="nil"/>
            </w:tcBorders>
          </w:tcPr>
          <w:p w:rsidR="00FC2B76" w:rsidRDefault="00FC2B76" w:rsidP="001A6FEA">
            <w:pPr>
              <w:pStyle w:val="Sinespaciado"/>
              <w:jc w:val="center"/>
            </w:pPr>
            <w:r>
              <w:t>Precisión</w:t>
            </w:r>
          </w:p>
        </w:tc>
        <w:tc>
          <w:tcPr>
            <w:tcW w:w="2207" w:type="dxa"/>
            <w:tcBorders>
              <w:top w:val="single" w:sz="4" w:space="0" w:color="auto"/>
              <w:left w:val="nil"/>
              <w:bottom w:val="nil"/>
              <w:right w:val="nil"/>
            </w:tcBorders>
          </w:tcPr>
          <w:p w:rsidR="00FC2B76" w:rsidRDefault="00FC2B76" w:rsidP="001A6FEA">
            <w:pPr>
              <w:pStyle w:val="Sinespaciado"/>
              <w:jc w:val="center"/>
            </w:pPr>
            <w:r>
              <w:t>82.90 %</w:t>
            </w:r>
          </w:p>
        </w:tc>
        <w:tc>
          <w:tcPr>
            <w:tcW w:w="2207" w:type="dxa"/>
            <w:tcBorders>
              <w:top w:val="single" w:sz="4" w:space="0" w:color="auto"/>
              <w:left w:val="nil"/>
              <w:bottom w:val="nil"/>
              <w:right w:val="nil"/>
            </w:tcBorders>
          </w:tcPr>
          <w:p w:rsidR="00FC2B76" w:rsidRDefault="00FC2B76" w:rsidP="001A6FEA">
            <w:pPr>
              <w:pStyle w:val="Sinespaciado"/>
              <w:jc w:val="center"/>
            </w:pPr>
            <w:r>
              <w:t>100 %</w:t>
            </w:r>
          </w:p>
        </w:tc>
      </w:tr>
      <w:tr w:rsidR="00FC2B76" w:rsidTr="00FC2B76">
        <w:tc>
          <w:tcPr>
            <w:tcW w:w="2207" w:type="dxa"/>
            <w:tcBorders>
              <w:top w:val="nil"/>
              <w:left w:val="nil"/>
              <w:bottom w:val="nil"/>
              <w:right w:val="nil"/>
            </w:tcBorders>
          </w:tcPr>
          <w:p w:rsidR="00FC2B76" w:rsidRDefault="00FC2B76" w:rsidP="001A6FEA">
            <w:pPr>
              <w:pStyle w:val="Sinespaciado"/>
            </w:pPr>
          </w:p>
        </w:tc>
        <w:tc>
          <w:tcPr>
            <w:tcW w:w="2207" w:type="dxa"/>
            <w:tcBorders>
              <w:top w:val="nil"/>
              <w:left w:val="nil"/>
              <w:bottom w:val="nil"/>
              <w:right w:val="nil"/>
            </w:tcBorders>
          </w:tcPr>
          <w:p w:rsidR="00FC2B76" w:rsidRDefault="00FC2B76" w:rsidP="00FC2B76">
            <w:pPr>
              <w:pStyle w:val="Sinespaciado"/>
              <w:jc w:val="center"/>
            </w:pPr>
            <w:proofErr w:type="spellStart"/>
            <w:r>
              <w:t>Recall</w:t>
            </w:r>
            <w:proofErr w:type="spellEnd"/>
          </w:p>
        </w:tc>
        <w:tc>
          <w:tcPr>
            <w:tcW w:w="2207" w:type="dxa"/>
            <w:tcBorders>
              <w:top w:val="nil"/>
              <w:left w:val="nil"/>
              <w:bottom w:val="nil"/>
              <w:right w:val="nil"/>
            </w:tcBorders>
          </w:tcPr>
          <w:p w:rsidR="00FC2B76" w:rsidRDefault="00FC2B76" w:rsidP="001A6FEA">
            <w:pPr>
              <w:pStyle w:val="Sinespaciado"/>
              <w:jc w:val="center"/>
            </w:pPr>
            <w:r>
              <w:t>100 %</w:t>
            </w:r>
          </w:p>
        </w:tc>
        <w:tc>
          <w:tcPr>
            <w:tcW w:w="2207" w:type="dxa"/>
            <w:tcBorders>
              <w:top w:val="nil"/>
              <w:left w:val="nil"/>
              <w:bottom w:val="nil"/>
              <w:right w:val="nil"/>
            </w:tcBorders>
          </w:tcPr>
          <w:p w:rsidR="00FC2B76" w:rsidRDefault="00FC2B76" w:rsidP="001A6FEA">
            <w:pPr>
              <w:pStyle w:val="Sinespaciado"/>
              <w:jc w:val="center"/>
            </w:pPr>
            <w:r>
              <w:t>79.40 %</w:t>
            </w:r>
          </w:p>
        </w:tc>
      </w:tr>
      <w:tr w:rsidR="00FC2B76" w:rsidTr="001A6FEA">
        <w:tc>
          <w:tcPr>
            <w:tcW w:w="2207" w:type="dxa"/>
            <w:tcBorders>
              <w:top w:val="nil"/>
              <w:left w:val="nil"/>
              <w:right w:val="nil"/>
            </w:tcBorders>
          </w:tcPr>
          <w:p w:rsidR="00FC2B76" w:rsidRDefault="00FC2B76" w:rsidP="001A6FEA">
            <w:pPr>
              <w:pStyle w:val="Sinespaciado"/>
            </w:pPr>
          </w:p>
        </w:tc>
        <w:tc>
          <w:tcPr>
            <w:tcW w:w="2207" w:type="dxa"/>
            <w:tcBorders>
              <w:top w:val="nil"/>
              <w:left w:val="nil"/>
              <w:right w:val="nil"/>
            </w:tcBorders>
          </w:tcPr>
          <w:p w:rsidR="00FC2B76" w:rsidRDefault="00FC2B76" w:rsidP="00FC2B76">
            <w:pPr>
              <w:pStyle w:val="Sinespaciado"/>
              <w:jc w:val="center"/>
            </w:pPr>
            <w:r>
              <w:t>F-</w:t>
            </w:r>
            <w:proofErr w:type="spellStart"/>
            <w:r>
              <w:t>Measure</w:t>
            </w:r>
            <w:proofErr w:type="spellEnd"/>
          </w:p>
        </w:tc>
        <w:tc>
          <w:tcPr>
            <w:tcW w:w="2207" w:type="dxa"/>
            <w:tcBorders>
              <w:top w:val="nil"/>
              <w:left w:val="nil"/>
              <w:right w:val="nil"/>
            </w:tcBorders>
          </w:tcPr>
          <w:p w:rsidR="00FC2B76" w:rsidRDefault="00FC2B76" w:rsidP="001A6FEA">
            <w:pPr>
              <w:pStyle w:val="Sinespaciado"/>
              <w:jc w:val="center"/>
            </w:pPr>
            <w:r>
              <w:t>90.70 %</w:t>
            </w:r>
          </w:p>
        </w:tc>
        <w:tc>
          <w:tcPr>
            <w:tcW w:w="2207" w:type="dxa"/>
            <w:tcBorders>
              <w:top w:val="nil"/>
              <w:left w:val="nil"/>
              <w:right w:val="nil"/>
            </w:tcBorders>
          </w:tcPr>
          <w:p w:rsidR="00FC2B76" w:rsidRDefault="00FC2B76" w:rsidP="001A6FEA">
            <w:pPr>
              <w:pStyle w:val="Sinespaciado"/>
              <w:jc w:val="center"/>
            </w:pPr>
            <w:r>
              <w:t>89.60 %</w:t>
            </w:r>
          </w:p>
        </w:tc>
      </w:tr>
    </w:tbl>
    <w:p w:rsidR="00FF3DFA" w:rsidRPr="00E12E48" w:rsidRDefault="00FF3DFA" w:rsidP="00FF3DFA">
      <w:pPr>
        <w:pStyle w:val="Sinespaciado"/>
        <w:rPr>
          <w:b/>
        </w:rPr>
      </w:pPr>
      <w:r>
        <w:t>Porcentaje de objetos clasificados correctamente:</w:t>
      </w:r>
      <w:r w:rsidR="00E12E48">
        <w:t xml:space="preserve"> </w:t>
      </w:r>
      <w:r w:rsidR="00E12E48" w:rsidRPr="00E12E48">
        <w:rPr>
          <w:b/>
        </w:rPr>
        <w:t>89.70%</w:t>
      </w:r>
    </w:p>
    <w:p w:rsidR="001A6FEA" w:rsidRDefault="00FF3DFA" w:rsidP="00FF3DFA">
      <w:pPr>
        <w:pStyle w:val="Sinespaciado"/>
        <w:rPr>
          <w:b/>
        </w:rPr>
      </w:pPr>
      <w:r>
        <w:t>Porcentaje de objetos clasificados incorrectamente:</w:t>
      </w:r>
      <w:r w:rsidR="00E12E48">
        <w:t xml:space="preserve"> </w:t>
      </w:r>
      <w:r w:rsidR="00E12E48" w:rsidRPr="00E12E48">
        <w:rPr>
          <w:b/>
        </w:rPr>
        <w:t>10.30%</w:t>
      </w:r>
    </w:p>
    <w:p w:rsidR="00E17178" w:rsidRDefault="00E17178" w:rsidP="00FF3DFA">
      <w:pPr>
        <w:pStyle w:val="Sinespaciado"/>
      </w:pPr>
    </w:p>
    <w:p w:rsidR="00E17178" w:rsidRDefault="00E17178" w:rsidP="00FF3DFA">
      <w:pPr>
        <w:pStyle w:val="Sinespaciado"/>
      </w:pPr>
    </w:p>
    <w:p w:rsidR="00A33E38" w:rsidRDefault="00A33E38" w:rsidP="00581817">
      <w:pPr>
        <w:pStyle w:val="Sinespaciado"/>
        <w:keepNext/>
        <w:jc w:val="center"/>
      </w:pPr>
      <w:r w:rsidRPr="002B5F37">
        <w:rPr>
          <w:noProof/>
          <w:shd w:val="clear" w:color="auto" w:fill="F4B083" w:themeFill="accent2" w:themeFillTint="99"/>
          <w:lang w:eastAsia="es-MX"/>
        </w:rPr>
        <w:drawing>
          <wp:inline distT="0" distB="0" distL="0" distR="0" wp14:anchorId="174C16BC" wp14:editId="5D10E291">
            <wp:extent cx="5486400" cy="3200400"/>
            <wp:effectExtent l="0" t="0" r="0" b="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A33E38" w:rsidRDefault="00A33E38" w:rsidP="00581817">
      <w:pPr>
        <w:pStyle w:val="Descripcin"/>
        <w:jc w:val="center"/>
      </w:pPr>
      <w:bookmarkStart w:id="211" w:name="_Toc486415543"/>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6</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7</w:t>
      </w:r>
      <w:r w:rsidR="00F07634">
        <w:rPr>
          <w:noProof/>
        </w:rPr>
        <w:fldChar w:fldCharType="end"/>
      </w:r>
      <w:r w:rsidR="00581817">
        <w:t xml:space="preserve"> </w:t>
      </w:r>
      <w:r w:rsidR="00581817" w:rsidRPr="00581817">
        <w:t xml:space="preserve">Resumen de validación cruzada del algoritmo </w:t>
      </w:r>
      <w:proofErr w:type="spellStart"/>
      <w:r w:rsidR="00581817" w:rsidRPr="00581817">
        <w:t>Naive</w:t>
      </w:r>
      <w:proofErr w:type="spellEnd"/>
      <w:r w:rsidR="00581817" w:rsidRPr="00581817">
        <w:t xml:space="preserve"> Bayes</w:t>
      </w:r>
      <w:r w:rsidR="00581817">
        <w:t>.</w:t>
      </w:r>
      <w:bookmarkEnd w:id="211"/>
    </w:p>
    <w:p w:rsidR="00A33E38" w:rsidRDefault="00A33E38" w:rsidP="00581817"/>
    <w:p w:rsidR="00A33E38" w:rsidRDefault="00E17178" w:rsidP="00581817">
      <w:pPr>
        <w:pStyle w:val="Sinespaciado"/>
        <w:keepNext/>
        <w:jc w:val="center"/>
      </w:pPr>
      <w:r>
        <w:rPr>
          <w:noProof/>
          <w:lang w:eastAsia="es-MX"/>
        </w:rPr>
        <w:drawing>
          <wp:inline distT="0" distB="0" distL="0" distR="0" wp14:anchorId="6BD0BE53" wp14:editId="42225456">
            <wp:extent cx="5486400" cy="3200400"/>
            <wp:effectExtent l="0" t="0" r="0" b="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A33E38" w:rsidRDefault="00A33E38" w:rsidP="00581817">
      <w:pPr>
        <w:pStyle w:val="Descripcin"/>
        <w:jc w:val="center"/>
      </w:pPr>
      <w:bookmarkStart w:id="212" w:name="_Toc486415544"/>
      <w:r>
        <w:t xml:space="preserve">Figura </w:t>
      </w:r>
      <w:r w:rsidR="00F07634">
        <w:rPr>
          <w:noProof/>
        </w:rPr>
        <w:fldChar w:fldCharType="begin"/>
      </w:r>
      <w:r w:rsidR="00F07634">
        <w:rPr>
          <w:noProof/>
        </w:rPr>
        <w:instrText xml:space="preserve"> STYLEREF 1 \s </w:instrText>
      </w:r>
      <w:r w:rsidR="00F07634">
        <w:rPr>
          <w:noProof/>
        </w:rPr>
        <w:fldChar w:fldCharType="separate"/>
      </w:r>
      <w:r w:rsidR="00903F01">
        <w:rPr>
          <w:noProof/>
        </w:rPr>
        <w:t>6</w:t>
      </w:r>
      <w:r w:rsidR="00F07634">
        <w:rPr>
          <w:noProof/>
        </w:rPr>
        <w:fldChar w:fldCharType="end"/>
      </w:r>
      <w:r w:rsidR="00903F01">
        <w:t>.</w:t>
      </w:r>
      <w:r w:rsidR="00F07634">
        <w:rPr>
          <w:noProof/>
        </w:rPr>
        <w:fldChar w:fldCharType="begin"/>
      </w:r>
      <w:r w:rsidR="00F07634">
        <w:rPr>
          <w:noProof/>
        </w:rPr>
        <w:instrText xml:space="preserve"> SEQ Figura \* ARABIC \s 1 </w:instrText>
      </w:r>
      <w:r w:rsidR="00F07634">
        <w:rPr>
          <w:noProof/>
        </w:rPr>
        <w:fldChar w:fldCharType="separate"/>
      </w:r>
      <w:r w:rsidR="00903F01">
        <w:rPr>
          <w:noProof/>
        </w:rPr>
        <w:t>8</w:t>
      </w:r>
      <w:r w:rsidR="00F07634">
        <w:rPr>
          <w:noProof/>
        </w:rPr>
        <w:fldChar w:fldCharType="end"/>
      </w:r>
      <w:r w:rsidR="00581817">
        <w:t xml:space="preserve"> </w:t>
      </w:r>
      <w:r w:rsidR="00581817" w:rsidRPr="00581817">
        <w:t xml:space="preserve">Resumen de validación cruzada del algoritmo Máquinas de Vector Soporte con </w:t>
      </w:r>
      <w:proofErr w:type="spellStart"/>
      <w:r w:rsidR="00581817" w:rsidRPr="00581817">
        <w:t>kernel</w:t>
      </w:r>
      <w:proofErr w:type="spellEnd"/>
      <w:r w:rsidR="00581817" w:rsidRPr="00581817">
        <w:t xml:space="preserve"> polinomial</w:t>
      </w:r>
      <w:r w:rsidR="00581817">
        <w:t>.</w:t>
      </w:r>
      <w:bookmarkEnd w:id="212"/>
    </w:p>
    <w:p w:rsidR="00581817" w:rsidRPr="00581817" w:rsidRDefault="00581817" w:rsidP="00581817"/>
    <w:p w:rsidR="00A33E38" w:rsidRDefault="00581817" w:rsidP="00581817">
      <w:pPr>
        <w:pStyle w:val="Sinespaciado"/>
        <w:tabs>
          <w:tab w:val="left" w:pos="7050"/>
        </w:tabs>
      </w:pPr>
      <w:r>
        <w:tab/>
      </w:r>
    </w:p>
    <w:p w:rsidR="00A33E38" w:rsidRPr="00A33E38" w:rsidRDefault="00A33E38" w:rsidP="00A33E38">
      <w:pPr>
        <w:pStyle w:val="Sinespaciado"/>
      </w:pPr>
    </w:p>
    <w:p w:rsidR="00F15A03" w:rsidRDefault="00F15A03" w:rsidP="00FF3DFA">
      <w:pPr>
        <w:pStyle w:val="Sinespaciado"/>
      </w:pPr>
      <w:r>
        <w:br w:type="page"/>
      </w:r>
    </w:p>
    <w:p w:rsidR="00F15A03" w:rsidRDefault="00F15A03" w:rsidP="00186D54">
      <w:pPr>
        <w:sectPr w:rsidR="00F15A03" w:rsidSect="00EE52FB">
          <w:headerReference w:type="default" r:id="rId71"/>
          <w:headerReference w:type="first" r:id="rId72"/>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226233" w:rsidRDefault="00226233" w:rsidP="00F15A03"/>
    <w:p w:rsidR="00F15A03" w:rsidRDefault="00F15A03" w:rsidP="00F15A03"/>
    <w:p w:rsidR="00333F65" w:rsidRPr="00F15A03" w:rsidRDefault="00F15A03" w:rsidP="00F15A03">
      <w:pPr>
        <w:pStyle w:val="Ttulo1"/>
        <w:ind w:left="0" w:firstLine="0"/>
        <w:jc w:val="center"/>
        <w:rPr>
          <w:sz w:val="96"/>
        </w:rPr>
      </w:pPr>
      <w:r>
        <w:rPr>
          <w:sz w:val="96"/>
        </w:rPr>
        <w:br/>
      </w:r>
      <w:bookmarkStart w:id="213" w:name="_Toc486415630"/>
      <w:r w:rsidR="00186D54" w:rsidRPr="00F15A03">
        <w:rPr>
          <w:sz w:val="96"/>
        </w:rPr>
        <w:t>Conclusiones y Trabajos Futuros</w:t>
      </w:r>
      <w:bookmarkEnd w:id="213"/>
    </w:p>
    <w:p w:rsidR="00333F65" w:rsidRDefault="00333F65" w:rsidP="00333F65"/>
    <w:p w:rsidR="00F15A03" w:rsidRDefault="00F15A03">
      <w:pPr>
        <w:spacing w:after="160"/>
        <w:jc w:val="left"/>
      </w:pPr>
      <w:r>
        <w:br w:type="page"/>
      </w:r>
    </w:p>
    <w:p w:rsidR="00333F65" w:rsidRDefault="00333F65" w:rsidP="00333F65"/>
    <w:p w:rsidR="000C20DA" w:rsidRDefault="002B5F37" w:rsidP="00333F65">
      <w:r>
        <w:t>s</w:t>
      </w:r>
    </w:p>
    <w:p w:rsidR="000C20DA" w:rsidRDefault="000C20DA" w:rsidP="00333F65"/>
    <w:p w:rsidR="000C20DA" w:rsidRPr="00333F65" w:rsidRDefault="000C20DA" w:rsidP="00333F65">
      <w:pPr>
        <w:sectPr w:rsidR="000C20DA" w:rsidRPr="00333F65" w:rsidSect="00EE52FB">
          <w:headerReference w:type="default" r:id="rId73"/>
          <w:headerReference w:type="first" r:id="rId74"/>
          <w:pgSz w:w="12240" w:h="15840"/>
          <w:pgMar w:top="1417" w:right="1701" w:bottom="1417" w:left="1701" w:header="708" w:footer="708" w:gutter="0"/>
          <w:cols w:space="708"/>
          <w:titlePg/>
          <w:docGrid w:linePitch="360"/>
        </w:sectPr>
      </w:pPr>
    </w:p>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0C20DA" w:rsidRPr="00EE2BD5" w:rsidRDefault="000C20DA" w:rsidP="00EE2BD5">
      <w:pPr>
        <w:pStyle w:val="Ttulo1"/>
        <w:numPr>
          <w:ilvl w:val="0"/>
          <w:numId w:val="0"/>
        </w:numPr>
        <w:jc w:val="center"/>
        <w:rPr>
          <w:sz w:val="96"/>
          <w:lang w:val="en-US"/>
        </w:rPr>
      </w:pPr>
      <w:bookmarkStart w:id="214" w:name="_Toc486415631"/>
      <w:r w:rsidRPr="008265D3">
        <w:rPr>
          <w:sz w:val="96"/>
        </w:rPr>
        <w:t>Referencias</w:t>
      </w:r>
      <w:bookmarkEnd w:id="214"/>
    </w:p>
    <w:p w:rsidR="00EE2BD5" w:rsidRPr="00EE2BD5" w:rsidRDefault="00EE2BD5">
      <w:pPr>
        <w:spacing w:after="160"/>
        <w:jc w:val="left"/>
        <w:rPr>
          <w:lang w:val="en-US"/>
        </w:rPr>
      </w:pPr>
      <w:r w:rsidRPr="00EE2BD5">
        <w:rPr>
          <w:lang w:val="en-US"/>
        </w:rPr>
        <w:br w:type="page"/>
      </w:r>
    </w:p>
    <w:sdt>
      <w:sdtPr>
        <w:rPr>
          <w:lang w:val="es-ES"/>
        </w:rPr>
        <w:id w:val="233212828"/>
        <w:docPartObj>
          <w:docPartGallery w:val="Bibliographies"/>
          <w:docPartUnique/>
        </w:docPartObj>
      </w:sdtPr>
      <w:sdtEndPr>
        <w:rPr>
          <w:b/>
          <w:bCs/>
          <w:lang w:val="es-MX"/>
        </w:rPr>
      </w:sdtEndPr>
      <w:sdtContent>
        <w:p w:rsidR="00186D54" w:rsidRDefault="006020C0" w:rsidP="00110F5C">
          <w:pPr>
            <w:rPr>
              <w:rFonts w:ascii="Calibri" w:hAnsi="Calibri"/>
              <w:noProof/>
            </w:rPr>
          </w:pPr>
          <w:r>
            <w:fldChar w:fldCharType="begin"/>
          </w:r>
          <w:r w:rsidRPr="00110F5C">
            <w:instrText>BIBLIOGRAPHY</w:instrText>
          </w:r>
          <w:r>
            <w:fldChar w:fldCharType="end"/>
          </w:r>
        </w:p>
      </w:sdtContent>
    </w:sdt>
    <w:p w:rsidR="003C0D9A" w:rsidRPr="003C0D9A" w:rsidRDefault="00110F5C" w:rsidP="003C0D9A">
      <w:pPr>
        <w:widowControl w:val="0"/>
        <w:autoSpaceDE w:val="0"/>
        <w:autoSpaceDN w:val="0"/>
        <w:adjustRightInd w:val="0"/>
        <w:spacing w:after="0" w:line="240" w:lineRule="auto"/>
        <w:ind w:left="640" w:hanging="640"/>
        <w:rPr>
          <w:rFonts w:ascii="Calibri" w:hAnsi="Calibri" w:cs="Calibri"/>
          <w:noProof/>
          <w:szCs w:val="24"/>
        </w:rPr>
      </w:pPr>
      <w:r>
        <w:rPr>
          <w:rFonts w:ascii="Calibri" w:hAnsi="Calibri"/>
          <w:noProof/>
        </w:rPr>
        <w:fldChar w:fldCharType="begin" w:fldLock="1"/>
      </w:r>
      <w:r>
        <w:rPr>
          <w:rFonts w:ascii="Calibri" w:hAnsi="Calibri"/>
          <w:noProof/>
        </w:rPr>
        <w:instrText xml:space="preserve">ADDIN Mendeley Bibliography CSL_BIBLIOGRAPHY </w:instrText>
      </w:r>
      <w:r>
        <w:rPr>
          <w:rFonts w:ascii="Calibri" w:hAnsi="Calibri"/>
          <w:noProof/>
        </w:rPr>
        <w:fldChar w:fldCharType="separate"/>
      </w:r>
      <w:r w:rsidR="003C0D9A" w:rsidRPr="003C0D9A">
        <w:rPr>
          <w:rFonts w:ascii="Calibri" w:hAnsi="Calibri" w:cs="Calibri"/>
          <w:noProof/>
          <w:szCs w:val="24"/>
        </w:rPr>
        <w:t>[1]</w:t>
      </w:r>
      <w:r w:rsidR="003C0D9A" w:rsidRPr="003C0D9A">
        <w:rPr>
          <w:rFonts w:ascii="Calibri" w:hAnsi="Calibri" w:cs="Calibri"/>
          <w:noProof/>
          <w:szCs w:val="24"/>
        </w:rPr>
        <w:tab/>
        <w:t xml:space="preserve">M. E. Tabernero, W. Y. Rubinstein, F. C. Cossini, and D. G. Politis, “Reconocimiento facial de emociones básicas en demencia frontotemporal variante conductual y en enfermedad de Alzheimer,” </w:t>
      </w:r>
      <w:r w:rsidR="003C0D9A" w:rsidRPr="003C0D9A">
        <w:rPr>
          <w:rFonts w:ascii="Calibri" w:hAnsi="Calibri" w:cs="Calibri"/>
          <w:i/>
          <w:iCs/>
          <w:noProof/>
          <w:szCs w:val="24"/>
        </w:rPr>
        <w:t>Neurol. Argentina</w:t>
      </w:r>
      <w:r w:rsidR="003C0D9A" w:rsidRPr="003C0D9A">
        <w:rPr>
          <w:rFonts w:ascii="Calibri" w:hAnsi="Calibri" w:cs="Calibri"/>
          <w:noProof/>
          <w:szCs w:val="24"/>
        </w:rPr>
        <w:t>, vol. 8, no. 1, pp. 8–16, Jan. 2016.</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[2]</w:t>
      </w:r>
      <w:r w:rsidRPr="003C0D9A">
        <w:rPr>
          <w:rFonts w:ascii="Calibri" w:hAnsi="Calibri" w:cs="Calibri"/>
          <w:noProof/>
          <w:szCs w:val="24"/>
        </w:rPr>
        <w:tab/>
        <w:t>T. Rached and A. Perkusich, “Emotion Recognition Based on Brain-Computer Interface Systems, Brain-Computer Interface - Recent Progress and Future.”</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[3]</w:t>
      </w:r>
      <w:r w:rsidRPr="003C0D9A">
        <w:rPr>
          <w:rFonts w:ascii="Calibri" w:hAnsi="Calibri" w:cs="Calibri"/>
          <w:noProof/>
          <w:szCs w:val="24"/>
        </w:rPr>
        <w:tab/>
        <w:t xml:space="preserve">A. Bashashati, M. Fatourechi, R. K. Ward, and G. E. Birch, “A survey of signal processing algorithms in brain–computer interfaces based on electrical brain signals,” </w:t>
      </w:r>
      <w:r w:rsidRPr="003C0D9A">
        <w:rPr>
          <w:rFonts w:ascii="Calibri" w:hAnsi="Calibri" w:cs="Calibri"/>
          <w:i/>
          <w:iCs/>
          <w:noProof/>
          <w:szCs w:val="24"/>
        </w:rPr>
        <w:t>J. Neural Eng.</w:t>
      </w:r>
      <w:r w:rsidRPr="003C0D9A">
        <w:rPr>
          <w:rFonts w:ascii="Calibri" w:hAnsi="Calibri" w:cs="Calibri"/>
          <w:noProof/>
          <w:szCs w:val="24"/>
        </w:rPr>
        <w:t>, 2007.</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[4]</w:t>
      </w:r>
      <w:r w:rsidRPr="003C0D9A">
        <w:rPr>
          <w:rFonts w:ascii="Calibri" w:hAnsi="Calibri" w:cs="Calibri"/>
          <w:noProof/>
          <w:szCs w:val="24"/>
        </w:rPr>
        <w:tab/>
        <w:t xml:space="preserve">C. E. Valderrama C. and G. Ulloa, “Analisis espectral de parametros fisiologicos para la deteccion de emociones,” </w:t>
      </w:r>
      <w:r w:rsidRPr="003C0D9A">
        <w:rPr>
          <w:rFonts w:ascii="Calibri" w:hAnsi="Calibri" w:cs="Calibri"/>
          <w:i/>
          <w:iCs/>
          <w:noProof/>
          <w:szCs w:val="24"/>
        </w:rPr>
        <w:t>Sist. Telemat.</w:t>
      </w:r>
      <w:r w:rsidRPr="003C0D9A">
        <w:rPr>
          <w:rFonts w:ascii="Calibri" w:hAnsi="Calibri" w:cs="Calibri"/>
          <w:noProof/>
          <w:szCs w:val="24"/>
        </w:rPr>
        <w:t>, vol. 10, no. 20, 2012.</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[5]</w:t>
      </w:r>
      <w:r w:rsidRPr="003C0D9A">
        <w:rPr>
          <w:rFonts w:ascii="Calibri" w:hAnsi="Calibri" w:cs="Calibri"/>
          <w:noProof/>
          <w:szCs w:val="24"/>
        </w:rPr>
        <w:tab/>
        <w:t>L. A. Balam Guzmán, “Modelo semántico para la gestión de técnicas de HCI mediante el monitoreo de actividad bioeléctrica (EEG) para caracterizar estados mentales y su relación con cambios en el contexto del usuario,” CENIDET, 2015.</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[6]</w:t>
      </w:r>
      <w:r w:rsidRPr="003C0D9A">
        <w:rPr>
          <w:rFonts w:ascii="Calibri" w:hAnsi="Calibri" w:cs="Calibri"/>
          <w:noProof/>
          <w:szCs w:val="24"/>
        </w:rPr>
        <w:tab/>
        <w:t>H. Montero, “La experiencia del usuario: no solo usabilidad,” 2005.</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[7]</w:t>
      </w:r>
      <w:r w:rsidRPr="003C0D9A">
        <w:rPr>
          <w:rFonts w:ascii="Calibri" w:hAnsi="Calibri" w:cs="Calibri"/>
          <w:noProof/>
          <w:szCs w:val="24"/>
        </w:rPr>
        <w:tab/>
        <w:t xml:space="preserve">A. Priyanka A, G. Bharti W, and M. Suresh C, </w:t>
      </w:r>
      <w:r w:rsidRPr="003C0D9A">
        <w:rPr>
          <w:rFonts w:ascii="Calibri" w:hAnsi="Calibri" w:cs="Calibri"/>
          <w:i/>
          <w:iCs/>
          <w:noProof/>
          <w:szCs w:val="24"/>
        </w:rPr>
        <w:t>Introduction To Eeg-And Emotion Recognition</w:t>
      </w:r>
      <w:r w:rsidRPr="003C0D9A">
        <w:rPr>
          <w:rFonts w:ascii="Calibri" w:hAnsi="Calibri" w:cs="Calibri"/>
          <w:noProof/>
          <w:szCs w:val="24"/>
        </w:rPr>
        <w:t>. LONDON, UK: ELSEVIER, 2016.</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[8]</w:t>
      </w:r>
      <w:r w:rsidRPr="003C0D9A">
        <w:rPr>
          <w:rFonts w:ascii="Calibri" w:hAnsi="Calibri" w:cs="Calibri"/>
          <w:noProof/>
          <w:szCs w:val="24"/>
        </w:rPr>
        <w:tab/>
        <w:t>“What is brain wave.” .</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[9]</w:t>
      </w:r>
      <w:r w:rsidRPr="003C0D9A">
        <w:rPr>
          <w:rFonts w:ascii="Calibri" w:hAnsi="Calibri" w:cs="Calibri"/>
          <w:noProof/>
          <w:szCs w:val="24"/>
        </w:rPr>
        <w:tab/>
        <w:t xml:space="preserve">J. Arias, </w:t>
      </w:r>
      <w:r w:rsidRPr="003C0D9A">
        <w:rPr>
          <w:rFonts w:ascii="Calibri" w:hAnsi="Calibri" w:cs="Calibri"/>
          <w:i/>
          <w:iCs/>
          <w:noProof/>
          <w:szCs w:val="24"/>
        </w:rPr>
        <w:t>Enfermería médico quirúrgica: II</w:t>
      </w:r>
      <w:r w:rsidRPr="003C0D9A">
        <w:rPr>
          <w:rFonts w:ascii="Calibri" w:hAnsi="Calibri" w:cs="Calibri"/>
          <w:noProof/>
          <w:szCs w:val="24"/>
        </w:rPr>
        <w:t>. Tebar, 2000.</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[10]</w:t>
      </w:r>
      <w:r w:rsidRPr="003C0D9A">
        <w:rPr>
          <w:rFonts w:ascii="Calibri" w:hAnsi="Calibri" w:cs="Calibri"/>
          <w:noProof/>
          <w:szCs w:val="24"/>
        </w:rPr>
        <w:tab/>
        <w:t xml:space="preserve">F. Sánchez Ledesma, J. A. Pastor Franco, D. Alonso Cáceres, M. B. Álvarez Torres, and P. Sánchez Palma, </w:t>
      </w:r>
      <w:r w:rsidRPr="003C0D9A">
        <w:rPr>
          <w:rFonts w:ascii="Calibri" w:hAnsi="Calibri" w:cs="Calibri"/>
          <w:i/>
          <w:iCs/>
          <w:noProof/>
          <w:szCs w:val="24"/>
        </w:rPr>
        <w:t>Adquisición, procesamiento y clasificación de señales EEG para el diseño de sistemas BCI basados en imaginación de movimiento</w:t>
      </w:r>
      <w:r w:rsidRPr="003C0D9A">
        <w:rPr>
          <w:rFonts w:ascii="Calibri" w:hAnsi="Calibri" w:cs="Calibri"/>
          <w:noProof/>
          <w:szCs w:val="24"/>
        </w:rPr>
        <w:t>, no. 6. Universidad Politécnica de Cartagena, 2011.</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[11]</w:t>
      </w:r>
      <w:r w:rsidRPr="003C0D9A">
        <w:rPr>
          <w:rFonts w:ascii="Calibri" w:hAnsi="Calibri" w:cs="Calibri"/>
          <w:noProof/>
          <w:szCs w:val="24"/>
        </w:rPr>
        <w:tab/>
        <w:t xml:space="preserve">Technologies Trans Cranial, “10/20 System Positioning,” </w:t>
      </w:r>
      <w:r w:rsidRPr="003C0D9A">
        <w:rPr>
          <w:rFonts w:ascii="Calibri" w:hAnsi="Calibri" w:cs="Calibri"/>
          <w:i/>
          <w:iCs/>
          <w:noProof/>
          <w:szCs w:val="24"/>
        </w:rPr>
        <w:t>Technol. Trans Cranial</w:t>
      </w:r>
      <w:r w:rsidRPr="003C0D9A">
        <w:rPr>
          <w:rFonts w:ascii="Calibri" w:hAnsi="Calibri" w:cs="Calibri"/>
          <w:noProof/>
          <w:szCs w:val="24"/>
        </w:rPr>
        <w:t>, no. 1, 2012.</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[12]</w:t>
      </w:r>
      <w:r w:rsidRPr="003C0D9A">
        <w:rPr>
          <w:rFonts w:ascii="Calibri" w:hAnsi="Calibri" w:cs="Calibri"/>
          <w:noProof/>
          <w:szCs w:val="24"/>
        </w:rPr>
        <w:tab/>
        <w:t>Emotiv, “https://www.emotiv.com/,” 2016. .</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[13]</w:t>
      </w:r>
      <w:r w:rsidRPr="003C0D9A">
        <w:rPr>
          <w:rFonts w:ascii="Calibri" w:hAnsi="Calibri" w:cs="Calibri"/>
          <w:noProof/>
          <w:szCs w:val="24"/>
        </w:rPr>
        <w:tab/>
        <w:t>A. C. Gonzalez and J. P. Roa, “Procesamiento embebido de señales cerebrales relacionadas con la imaginación de movimientos para aplicaciones de BCI,” 2013.</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[14]</w:t>
      </w:r>
      <w:r w:rsidRPr="003C0D9A">
        <w:rPr>
          <w:rFonts w:ascii="Calibri" w:hAnsi="Calibri" w:cs="Calibri"/>
          <w:noProof/>
          <w:szCs w:val="24"/>
        </w:rPr>
        <w:tab/>
        <w:t xml:space="preserve">Ó. Torrente Artero, </w:t>
      </w:r>
      <w:r w:rsidRPr="003C0D9A">
        <w:rPr>
          <w:rFonts w:ascii="Calibri" w:hAnsi="Calibri" w:cs="Calibri"/>
          <w:i/>
          <w:iCs/>
          <w:noProof/>
          <w:szCs w:val="24"/>
        </w:rPr>
        <w:t>Arduino Curso práctico de formación</w:t>
      </w:r>
      <w:r w:rsidRPr="003C0D9A">
        <w:rPr>
          <w:rFonts w:ascii="Calibri" w:hAnsi="Calibri" w:cs="Calibri"/>
          <w:noProof/>
          <w:szCs w:val="24"/>
        </w:rPr>
        <w:t>. Alfaomega, 2013.</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[15]</w:t>
      </w:r>
      <w:r w:rsidRPr="003C0D9A">
        <w:rPr>
          <w:rFonts w:ascii="Calibri" w:hAnsi="Calibri" w:cs="Calibri"/>
          <w:noProof/>
          <w:szCs w:val="24"/>
        </w:rPr>
        <w:tab/>
        <w:t xml:space="preserve">R. F. Coughlin and F. F. Driscoll, Eds., </w:t>
      </w:r>
      <w:r w:rsidRPr="003C0D9A">
        <w:rPr>
          <w:rFonts w:ascii="Calibri" w:hAnsi="Calibri" w:cs="Calibri"/>
          <w:i/>
          <w:iCs/>
          <w:noProof/>
          <w:szCs w:val="24"/>
        </w:rPr>
        <w:t>Amplificadores Operacionales y Circuitos Integrados Lineales</w:t>
      </w:r>
      <w:r w:rsidRPr="003C0D9A">
        <w:rPr>
          <w:rFonts w:ascii="Calibri" w:hAnsi="Calibri" w:cs="Calibri"/>
          <w:noProof/>
          <w:szCs w:val="24"/>
        </w:rPr>
        <w:t>, PRENTICE-H. Mexico, 1999.</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[16]</w:t>
      </w:r>
      <w:r w:rsidRPr="003C0D9A">
        <w:rPr>
          <w:rFonts w:ascii="Calibri" w:hAnsi="Calibri" w:cs="Calibri"/>
          <w:noProof/>
          <w:szCs w:val="24"/>
        </w:rPr>
        <w:tab/>
        <w:t xml:space="preserve">S. White, </w:t>
      </w:r>
      <w:r w:rsidRPr="003C0D9A">
        <w:rPr>
          <w:rFonts w:ascii="Calibri" w:hAnsi="Calibri" w:cs="Calibri"/>
          <w:i/>
          <w:iCs/>
          <w:noProof/>
          <w:szCs w:val="24"/>
        </w:rPr>
        <w:t>Digital Signal Processing: A Filtering Approach</w:t>
      </w:r>
      <w:r w:rsidRPr="003C0D9A">
        <w:rPr>
          <w:rFonts w:ascii="Calibri" w:hAnsi="Calibri" w:cs="Calibri"/>
          <w:noProof/>
          <w:szCs w:val="24"/>
        </w:rPr>
        <w:t>, 1st Editio. Delmar Cengage Learning, 2000.</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[17]</w:t>
      </w:r>
      <w:r w:rsidRPr="003C0D9A">
        <w:rPr>
          <w:rFonts w:ascii="Calibri" w:hAnsi="Calibri" w:cs="Calibri"/>
          <w:noProof/>
          <w:szCs w:val="24"/>
        </w:rPr>
        <w:tab/>
        <w:t xml:space="preserve">E. Brigham, </w:t>
      </w:r>
      <w:r w:rsidRPr="003C0D9A">
        <w:rPr>
          <w:rFonts w:ascii="Calibri" w:hAnsi="Calibri" w:cs="Calibri"/>
          <w:i/>
          <w:iCs/>
          <w:noProof/>
          <w:szCs w:val="24"/>
        </w:rPr>
        <w:t>Fast Fourier Transform and Its Applications</w:t>
      </w:r>
      <w:r w:rsidRPr="003C0D9A">
        <w:rPr>
          <w:rFonts w:ascii="Calibri" w:hAnsi="Calibri" w:cs="Calibri"/>
          <w:noProof/>
          <w:szCs w:val="24"/>
        </w:rPr>
        <w:t>. Prentice Hall, 1998.</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[18]</w:t>
      </w:r>
      <w:r w:rsidRPr="003C0D9A">
        <w:rPr>
          <w:rFonts w:ascii="Calibri" w:hAnsi="Calibri" w:cs="Calibri"/>
          <w:noProof/>
          <w:szCs w:val="24"/>
        </w:rPr>
        <w:tab/>
        <w:t>S. Godoy-Calderón, “Evaluación de algoritmos de clasificación basada en el modelo estructural de cubrimientos,” 2006.</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[19]</w:t>
      </w:r>
      <w:r w:rsidRPr="003C0D9A">
        <w:rPr>
          <w:rFonts w:ascii="Calibri" w:hAnsi="Calibri" w:cs="Calibri"/>
          <w:noProof/>
          <w:szCs w:val="24"/>
        </w:rPr>
        <w:tab/>
        <w:t xml:space="preserve">J. L. Arciniegas and W. Y. Campo, “Evaluación de algoritmos de clasificación basada en el modelo estructural de cubrimientos,” </w:t>
      </w:r>
      <w:r w:rsidRPr="003C0D9A">
        <w:rPr>
          <w:rFonts w:ascii="Calibri" w:hAnsi="Calibri" w:cs="Calibri"/>
          <w:i/>
          <w:iCs/>
          <w:noProof/>
          <w:szCs w:val="24"/>
        </w:rPr>
        <w:t>Entre Cienc. e Ing.</w:t>
      </w:r>
      <w:r w:rsidRPr="003C0D9A">
        <w:rPr>
          <w:rFonts w:ascii="Calibri" w:hAnsi="Calibri" w:cs="Calibri"/>
          <w:noProof/>
          <w:szCs w:val="24"/>
        </w:rPr>
        <w:t>, pp. 48–55, 2016.</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[20]</w:t>
      </w:r>
      <w:r w:rsidRPr="003C0D9A">
        <w:rPr>
          <w:rFonts w:ascii="Calibri" w:hAnsi="Calibri" w:cs="Calibri"/>
          <w:noProof/>
          <w:szCs w:val="24"/>
        </w:rPr>
        <w:tab/>
        <w:t>E. J. Carmona Suárez, “Tutorial sobre Máquinas de Vectores Soporte (SVM).”</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[21]</w:t>
      </w:r>
      <w:r w:rsidRPr="003C0D9A">
        <w:rPr>
          <w:rFonts w:ascii="Calibri" w:hAnsi="Calibri" w:cs="Calibri"/>
          <w:noProof/>
          <w:szCs w:val="24"/>
        </w:rPr>
        <w:tab/>
        <w:t xml:space="preserve">G. Betancour, “Las máquinas de soporte vectorial (SVMs),” </w:t>
      </w:r>
      <w:r w:rsidRPr="003C0D9A">
        <w:rPr>
          <w:rFonts w:ascii="Calibri" w:hAnsi="Calibri" w:cs="Calibri"/>
          <w:i/>
          <w:iCs/>
          <w:noProof/>
          <w:szCs w:val="24"/>
        </w:rPr>
        <w:t>Sci. Tech.</w:t>
      </w:r>
      <w:r w:rsidRPr="003C0D9A">
        <w:rPr>
          <w:rFonts w:ascii="Calibri" w:hAnsi="Calibri" w:cs="Calibri"/>
          <w:noProof/>
          <w:szCs w:val="24"/>
        </w:rPr>
        <w:t>, no. 27, pp. 67–72, 2005.</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[22]</w:t>
      </w:r>
      <w:r w:rsidRPr="003C0D9A">
        <w:rPr>
          <w:rFonts w:ascii="Calibri" w:hAnsi="Calibri" w:cs="Calibri"/>
          <w:noProof/>
          <w:szCs w:val="24"/>
        </w:rPr>
        <w:tab/>
        <w:t xml:space="preserve">M. Ali, A. H. Mosa, F. Al Machot, and K. Kyamakya, “EEG-based emotion recognition approach for e-healthcare applications,” in </w:t>
      </w:r>
      <w:r w:rsidRPr="003C0D9A">
        <w:rPr>
          <w:rFonts w:ascii="Calibri" w:hAnsi="Calibri" w:cs="Calibri"/>
          <w:i/>
          <w:iCs/>
          <w:noProof/>
          <w:szCs w:val="24"/>
        </w:rPr>
        <w:t>2016 Eighth International Conference on Ubiquitous and Future Networks (ICUFN)</w:t>
      </w:r>
      <w:r w:rsidRPr="003C0D9A">
        <w:rPr>
          <w:rFonts w:ascii="Calibri" w:hAnsi="Calibri" w:cs="Calibri"/>
          <w:noProof/>
          <w:szCs w:val="24"/>
        </w:rPr>
        <w:t>, 2016, pp. 946–950.</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[23]</w:t>
      </w:r>
      <w:r w:rsidRPr="003C0D9A">
        <w:rPr>
          <w:rFonts w:ascii="Calibri" w:hAnsi="Calibri" w:cs="Calibri"/>
          <w:noProof/>
          <w:szCs w:val="24"/>
        </w:rPr>
        <w:tab/>
        <w:t xml:space="preserve">S. Mantri, P. Agrawal, D. Patil, and V. Wadhai, “Non invasive EEG signal processing framework for real time depression analysis,” </w:t>
      </w:r>
      <w:r w:rsidRPr="003C0D9A">
        <w:rPr>
          <w:rFonts w:ascii="Calibri" w:hAnsi="Calibri" w:cs="Calibri"/>
          <w:i/>
          <w:iCs/>
          <w:noProof/>
          <w:szCs w:val="24"/>
        </w:rPr>
        <w:t>SAI Intell. Syst. Conf. (IntelliSys), 2015</w:t>
      </w:r>
      <w:r w:rsidRPr="003C0D9A">
        <w:rPr>
          <w:rFonts w:ascii="Calibri" w:hAnsi="Calibri" w:cs="Calibri"/>
          <w:noProof/>
          <w:szCs w:val="24"/>
        </w:rPr>
        <w:t>, pp. 518–521, 2015.</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[24]</w:t>
      </w:r>
      <w:r w:rsidRPr="003C0D9A">
        <w:rPr>
          <w:rFonts w:ascii="Calibri" w:hAnsi="Calibri" w:cs="Calibri"/>
          <w:noProof/>
          <w:szCs w:val="24"/>
        </w:rPr>
        <w:tab/>
        <w:t>N. Zaini, “Support Vector Machine for Classification of Stress Subjects using EEG Signals,” no. December, pp. 12–14, 2014.</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[25]</w:t>
      </w:r>
      <w:r w:rsidRPr="003C0D9A">
        <w:rPr>
          <w:rFonts w:ascii="Calibri" w:hAnsi="Calibri" w:cs="Calibri"/>
          <w:noProof/>
          <w:szCs w:val="24"/>
        </w:rPr>
        <w:tab/>
        <w:t>S. Muhammad and U. Saeed, “Psychological Stress Measurement Using Low Cost Single Channel EEG Headset,” pp. 581–585, 2015.</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[26]</w:t>
      </w:r>
      <w:r w:rsidRPr="003C0D9A">
        <w:rPr>
          <w:rFonts w:ascii="Calibri" w:hAnsi="Calibri" w:cs="Calibri"/>
          <w:noProof/>
          <w:szCs w:val="24"/>
        </w:rPr>
        <w:tab/>
        <w:t xml:space="preserve">N. Jatupaiboon, S. Pan-Ngum, P. Israsena, B.-W. Chen, S. Hsieh, and C.-H. Wu, “Real-Time EEG-Based Happiness Detection System,” </w:t>
      </w:r>
      <w:r w:rsidRPr="003C0D9A">
        <w:rPr>
          <w:rFonts w:ascii="Calibri" w:hAnsi="Calibri" w:cs="Calibri"/>
          <w:i/>
          <w:iCs/>
          <w:noProof/>
          <w:szCs w:val="24"/>
        </w:rPr>
        <w:t>Sci. World J.</w:t>
      </w:r>
      <w:r w:rsidRPr="003C0D9A">
        <w:rPr>
          <w:rFonts w:ascii="Calibri" w:hAnsi="Calibri" w:cs="Calibri"/>
          <w:noProof/>
          <w:szCs w:val="24"/>
        </w:rPr>
        <w:t>, 2013.</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[27]</w:t>
      </w:r>
      <w:r w:rsidRPr="003C0D9A">
        <w:rPr>
          <w:rFonts w:ascii="Calibri" w:hAnsi="Calibri" w:cs="Calibri"/>
          <w:noProof/>
          <w:szCs w:val="24"/>
        </w:rPr>
        <w:tab/>
        <w:t xml:space="preserve">T. K. Calibo, J. A. Blanco, and S. L. Firebaugh, “Cognitive Stress Recognition An Approach to Stress Recognition using a Low-Cost EEG headset,” </w:t>
      </w:r>
      <w:r w:rsidRPr="003C0D9A">
        <w:rPr>
          <w:rFonts w:ascii="Calibri" w:hAnsi="Calibri" w:cs="Calibri"/>
          <w:i/>
          <w:iCs/>
          <w:noProof/>
          <w:szCs w:val="24"/>
        </w:rPr>
        <w:t>IEEE Int. Instrum. Meas. Technol. Conf.</w:t>
      </w:r>
      <w:r w:rsidRPr="003C0D9A">
        <w:rPr>
          <w:rFonts w:ascii="Calibri" w:hAnsi="Calibri" w:cs="Calibri"/>
          <w:noProof/>
          <w:szCs w:val="24"/>
        </w:rPr>
        <w:t>, 2013.</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[28]</w:t>
      </w:r>
      <w:r w:rsidRPr="003C0D9A">
        <w:rPr>
          <w:rFonts w:ascii="Calibri" w:hAnsi="Calibri" w:cs="Calibri"/>
          <w:noProof/>
          <w:szCs w:val="24"/>
        </w:rPr>
        <w:tab/>
        <w:t xml:space="preserve">A. Qi-Xiang Ang, Y. Qi Yeong, and W. Ser, “Emotion Classification from EEG Signals Using Time-Frequency-DWT Features and ANN,” </w:t>
      </w:r>
      <w:r w:rsidRPr="003C0D9A">
        <w:rPr>
          <w:rFonts w:ascii="Calibri" w:hAnsi="Calibri" w:cs="Calibri"/>
          <w:i/>
          <w:iCs/>
          <w:noProof/>
          <w:szCs w:val="24"/>
        </w:rPr>
        <w:t>J. Comput. Commun.</w:t>
      </w:r>
      <w:r w:rsidRPr="003C0D9A">
        <w:rPr>
          <w:rFonts w:ascii="Calibri" w:hAnsi="Calibri" w:cs="Calibri"/>
          <w:noProof/>
          <w:szCs w:val="24"/>
        </w:rPr>
        <w:t>, vol. 5, pp. 75–79, 2017.</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[29]</w:t>
      </w:r>
      <w:r w:rsidRPr="003C0D9A">
        <w:rPr>
          <w:rFonts w:ascii="Calibri" w:hAnsi="Calibri" w:cs="Calibri"/>
          <w:noProof/>
          <w:szCs w:val="24"/>
        </w:rPr>
        <w:tab/>
        <w:t>“EMOTIV SDK and Apps for Developers and proprietary research.” .</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[30]</w:t>
      </w:r>
      <w:r w:rsidRPr="003C0D9A">
        <w:rPr>
          <w:rFonts w:ascii="Calibri" w:hAnsi="Calibri" w:cs="Calibri"/>
          <w:noProof/>
          <w:szCs w:val="24"/>
        </w:rPr>
        <w:tab/>
        <w:t>Emotiv/community-sdk, “No Title.” .</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[31]</w:t>
      </w:r>
      <w:r w:rsidRPr="003C0D9A">
        <w:rPr>
          <w:rFonts w:ascii="Calibri" w:hAnsi="Calibri" w:cs="Calibri"/>
          <w:noProof/>
          <w:szCs w:val="24"/>
        </w:rPr>
        <w:tab/>
        <w:t>INRIA, “sckkit-learn,” 2016. .</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[32]</w:t>
      </w:r>
      <w:r w:rsidRPr="003C0D9A">
        <w:rPr>
          <w:rFonts w:ascii="Calibri" w:hAnsi="Calibri" w:cs="Calibri"/>
          <w:noProof/>
          <w:szCs w:val="24"/>
        </w:rPr>
        <w:tab/>
        <w:t xml:space="preserve">A. Schaefer, F. Nils, X. Sanchez, and P. Philippot, “Assessing the effectiveness of a large database of emotion-eliciting films: A new tool for emotion researchers,” </w:t>
      </w:r>
      <w:r w:rsidRPr="003C0D9A">
        <w:rPr>
          <w:rFonts w:ascii="Calibri" w:hAnsi="Calibri" w:cs="Calibri"/>
          <w:i/>
          <w:iCs/>
          <w:noProof/>
          <w:szCs w:val="24"/>
        </w:rPr>
        <w:t>Cogn. Emot.</w:t>
      </w:r>
      <w:r w:rsidRPr="003C0D9A">
        <w:rPr>
          <w:rFonts w:ascii="Calibri" w:hAnsi="Calibri" w:cs="Calibri"/>
          <w:noProof/>
          <w:szCs w:val="24"/>
        </w:rPr>
        <w:t>, vol. 24, no. 7, pp. 1153–1172, Nov. 2010.</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[33]</w:t>
      </w:r>
      <w:r w:rsidRPr="003C0D9A">
        <w:rPr>
          <w:rFonts w:ascii="Calibri" w:hAnsi="Calibri" w:cs="Calibri"/>
          <w:noProof/>
          <w:szCs w:val="24"/>
        </w:rPr>
        <w:tab/>
        <w:t xml:space="preserve">B. Sandín, P. Chorot, L. Lostao, T. E. Joiner, M. A. Santed, and R. M. Valiente, “Escalas PANAS de afecto positivo y negativo: Validacion factorial y convergencia transcultural,” </w:t>
      </w:r>
      <w:r w:rsidRPr="003C0D9A">
        <w:rPr>
          <w:rFonts w:ascii="Calibri" w:hAnsi="Calibri" w:cs="Calibri"/>
          <w:i/>
          <w:iCs/>
          <w:noProof/>
          <w:szCs w:val="24"/>
        </w:rPr>
        <w:t>Psicothema</w:t>
      </w:r>
      <w:r w:rsidRPr="003C0D9A">
        <w:rPr>
          <w:rFonts w:ascii="Calibri" w:hAnsi="Calibri" w:cs="Calibri"/>
          <w:noProof/>
          <w:szCs w:val="24"/>
        </w:rPr>
        <w:t>, vol. 11, no. 1. pp. 37–51, 1999.</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[34]</w:t>
      </w:r>
      <w:r w:rsidRPr="003C0D9A">
        <w:rPr>
          <w:rFonts w:ascii="Calibri" w:hAnsi="Calibri" w:cs="Calibri"/>
          <w:noProof/>
          <w:szCs w:val="24"/>
        </w:rPr>
        <w:tab/>
        <w:t xml:space="preserve">D. Watson, L. A. Clark, and A. Tellegen, “Development and Validation of Brief Measures of Positive and Negative Affect: The PANAS Scales,” </w:t>
      </w:r>
      <w:r w:rsidRPr="003C0D9A">
        <w:rPr>
          <w:rFonts w:ascii="Calibri" w:hAnsi="Calibri" w:cs="Calibri"/>
          <w:i/>
          <w:iCs/>
          <w:noProof/>
          <w:szCs w:val="24"/>
        </w:rPr>
        <w:t>J. Pers. Soc. Psychol.</w:t>
      </w:r>
      <w:r w:rsidRPr="003C0D9A">
        <w:rPr>
          <w:rFonts w:ascii="Calibri" w:hAnsi="Calibri" w:cs="Calibri"/>
          <w:noProof/>
          <w:szCs w:val="24"/>
        </w:rPr>
        <w:t>, vol. 54, no. 6, pp. 1063–1070, 1988.</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[35]</w:t>
      </w:r>
      <w:r w:rsidRPr="003C0D9A">
        <w:rPr>
          <w:rFonts w:ascii="Calibri" w:hAnsi="Calibri" w:cs="Calibri"/>
          <w:noProof/>
          <w:szCs w:val="24"/>
        </w:rPr>
        <w:tab/>
        <w:t xml:space="preserve">R. Benigni, </w:t>
      </w:r>
      <w:r w:rsidRPr="003C0D9A">
        <w:rPr>
          <w:rFonts w:ascii="Calibri" w:hAnsi="Calibri" w:cs="Calibri"/>
          <w:i/>
          <w:iCs/>
          <w:noProof/>
          <w:szCs w:val="24"/>
        </w:rPr>
        <w:t>La vida es bella</w:t>
      </w:r>
      <w:r w:rsidRPr="003C0D9A">
        <w:rPr>
          <w:rFonts w:ascii="Calibri" w:hAnsi="Calibri" w:cs="Calibri"/>
          <w:noProof/>
          <w:szCs w:val="24"/>
        </w:rPr>
        <w:t>. Italia: Miramax, 1997.</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[36]</w:t>
      </w:r>
      <w:r w:rsidRPr="003C0D9A">
        <w:rPr>
          <w:rFonts w:ascii="Calibri" w:hAnsi="Calibri" w:cs="Calibri"/>
          <w:noProof/>
          <w:szCs w:val="24"/>
        </w:rPr>
        <w:tab/>
        <w:t xml:space="preserve">A. Byrne, </w:t>
      </w:r>
      <w:r w:rsidRPr="003C0D9A">
        <w:rPr>
          <w:rFonts w:ascii="Calibri" w:hAnsi="Calibri" w:cs="Calibri"/>
          <w:i/>
          <w:iCs/>
          <w:noProof/>
          <w:szCs w:val="24"/>
        </w:rPr>
        <w:t>There’s Something About Mary</w:t>
      </w:r>
      <w:r w:rsidRPr="003C0D9A">
        <w:rPr>
          <w:rFonts w:ascii="Calibri" w:hAnsi="Calibri" w:cs="Calibri"/>
          <w:noProof/>
          <w:szCs w:val="24"/>
        </w:rPr>
        <w:t>, no. 1998. Estados Unidos: 20th Century Fox, 1998.</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szCs w:val="24"/>
        </w:rPr>
      </w:pPr>
      <w:r w:rsidRPr="003C0D9A">
        <w:rPr>
          <w:rFonts w:ascii="Calibri" w:hAnsi="Calibri" w:cs="Calibri"/>
          <w:noProof/>
          <w:szCs w:val="24"/>
        </w:rPr>
        <w:t>[37]</w:t>
      </w:r>
      <w:r w:rsidRPr="003C0D9A">
        <w:rPr>
          <w:rFonts w:ascii="Calibri" w:hAnsi="Calibri" w:cs="Calibri"/>
          <w:noProof/>
          <w:szCs w:val="24"/>
        </w:rPr>
        <w:tab/>
        <w:t xml:space="preserve">R. Zemeckis, </w:t>
      </w:r>
      <w:r w:rsidRPr="003C0D9A">
        <w:rPr>
          <w:rFonts w:ascii="Calibri" w:hAnsi="Calibri" w:cs="Calibri"/>
          <w:i/>
          <w:iCs/>
          <w:noProof/>
          <w:szCs w:val="24"/>
        </w:rPr>
        <w:t>Forrest Gump</w:t>
      </w:r>
      <w:r w:rsidRPr="003C0D9A">
        <w:rPr>
          <w:rFonts w:ascii="Calibri" w:hAnsi="Calibri" w:cs="Calibri"/>
          <w:noProof/>
          <w:szCs w:val="24"/>
        </w:rPr>
        <w:t>. Estados Unidos: Paramount Pictures, 1994.</w:t>
      </w:r>
    </w:p>
    <w:p w:rsidR="003C0D9A" w:rsidRPr="003C0D9A" w:rsidRDefault="003C0D9A" w:rsidP="003C0D9A">
      <w:pPr>
        <w:widowControl w:val="0"/>
        <w:autoSpaceDE w:val="0"/>
        <w:autoSpaceDN w:val="0"/>
        <w:adjustRightInd w:val="0"/>
        <w:spacing w:after="0" w:line="240" w:lineRule="auto"/>
        <w:ind w:left="640" w:hanging="640"/>
        <w:rPr>
          <w:rFonts w:ascii="Calibri" w:hAnsi="Calibri" w:cs="Calibri"/>
          <w:noProof/>
        </w:rPr>
      </w:pPr>
      <w:r w:rsidRPr="003C0D9A">
        <w:rPr>
          <w:rFonts w:ascii="Calibri" w:hAnsi="Calibri" w:cs="Calibri"/>
          <w:noProof/>
          <w:szCs w:val="24"/>
        </w:rPr>
        <w:t>[38]</w:t>
      </w:r>
      <w:r w:rsidRPr="003C0D9A">
        <w:rPr>
          <w:rFonts w:ascii="Calibri" w:hAnsi="Calibri" w:cs="Calibri"/>
          <w:noProof/>
          <w:szCs w:val="24"/>
        </w:rPr>
        <w:tab/>
        <w:t xml:space="preserve">P. Farrelly and B. Farrelly, </w:t>
      </w:r>
      <w:r w:rsidRPr="003C0D9A">
        <w:rPr>
          <w:rFonts w:ascii="Calibri" w:hAnsi="Calibri" w:cs="Calibri"/>
          <w:i/>
          <w:iCs/>
          <w:noProof/>
          <w:szCs w:val="24"/>
        </w:rPr>
        <w:t>Dumb and Dumber</w:t>
      </w:r>
      <w:r w:rsidRPr="003C0D9A">
        <w:rPr>
          <w:rFonts w:ascii="Calibri" w:hAnsi="Calibri" w:cs="Calibri"/>
          <w:noProof/>
          <w:szCs w:val="24"/>
        </w:rPr>
        <w:t>. Estados Unidos: New Line Cinema, 1994.</w:t>
      </w:r>
    </w:p>
    <w:p w:rsidR="00D17A5B" w:rsidRDefault="00110F5C" w:rsidP="00930085">
      <w:pPr>
        <w:widowControl w:val="0"/>
        <w:autoSpaceDE w:val="0"/>
        <w:autoSpaceDN w:val="0"/>
        <w:adjustRightInd w:val="0"/>
        <w:spacing w:after="0" w:line="240" w:lineRule="auto"/>
        <w:ind w:left="640" w:hanging="640"/>
        <w:rPr>
          <w:rFonts w:ascii="Calibri" w:hAnsi="Calibri"/>
          <w:noProof/>
        </w:rPr>
      </w:pPr>
      <w:r>
        <w:rPr>
          <w:rFonts w:ascii="Calibri" w:hAnsi="Calibri"/>
          <w:noProof/>
        </w:rPr>
        <w:fldChar w:fldCharType="end"/>
      </w:r>
    </w:p>
    <w:p w:rsidR="00D17A5B" w:rsidRPr="00930085" w:rsidRDefault="00D17A5B" w:rsidP="00930085">
      <w:pPr>
        <w:widowControl w:val="0"/>
        <w:autoSpaceDE w:val="0"/>
        <w:autoSpaceDN w:val="0"/>
        <w:adjustRightInd w:val="0"/>
        <w:spacing w:after="0" w:line="240" w:lineRule="auto"/>
        <w:ind w:left="640" w:hanging="640"/>
        <w:rPr>
          <w:rFonts w:ascii="Calibri" w:hAnsi="Calibri"/>
          <w:noProof/>
        </w:rPr>
      </w:pPr>
    </w:p>
    <w:sectPr w:rsidR="00D17A5B" w:rsidRPr="00930085" w:rsidSect="00EE52FB">
      <w:headerReference w:type="default" r:id="rId75"/>
      <w:headerReference w:type="first" r:id="rId7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35561" w:rsidRDefault="00435561" w:rsidP="0036397B">
      <w:pPr>
        <w:spacing w:after="0" w:line="240" w:lineRule="auto"/>
      </w:pPr>
      <w:r>
        <w:separator/>
      </w:r>
    </w:p>
  </w:endnote>
  <w:endnote w:type="continuationSeparator" w:id="0">
    <w:p w:rsidR="00435561" w:rsidRDefault="00435561" w:rsidP="00363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oberana Titular">
    <w:altName w:val="Times New Roman"/>
    <w:panose1 w:val="00000000000000000000"/>
    <w:charset w:val="00"/>
    <w:family w:val="modern"/>
    <w:notTrueType/>
    <w:pitch w:val="variable"/>
    <w:sig w:usb0="00000003"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 w:name="Soberana Sans">
    <w:altName w:val="Calibri"/>
    <w:panose1 w:val="00000000000000000000"/>
    <w:charset w:val="00"/>
    <w:family w:val="modern"/>
    <w:notTrueType/>
    <w:pitch w:val="variable"/>
    <w:sig w:usb0="800000AF" w:usb1="4000204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Pr="007A36ED" w:rsidRDefault="00F07634" w:rsidP="004A6D29">
    <w:pPr>
      <w:tabs>
        <w:tab w:val="left" w:pos="855"/>
        <w:tab w:val="right" w:pos="10654"/>
      </w:tabs>
      <w:spacing w:after="0" w:line="240" w:lineRule="auto"/>
      <w:ind w:right="902"/>
      <w:jc w:val="right"/>
      <w:rPr>
        <w:rFonts w:ascii="Times New Roman" w:eastAsia="Times New Roman" w:hAnsi="Times New Roman" w:cs="Times New Roman"/>
        <w:b/>
        <w:sz w:val="20"/>
        <w:szCs w:val="20"/>
        <w:lang w:eastAsia="es-ES"/>
      </w:rPr>
    </w:pPr>
    <w:r w:rsidRPr="00EE68E1">
      <w:rPr>
        <w:rFonts w:ascii="Tahoma" w:eastAsia="Times New Roman" w:hAnsi="Tahoma" w:cs="Tahoma"/>
        <w:b/>
        <w:sz w:val="20"/>
        <w:szCs w:val="20"/>
        <w:lang w:eastAsia="es-ES"/>
      </w:rPr>
      <w:t xml:space="preserve">Cuernavaca, Morelos, México. </w:t>
    </w:r>
    <w:r>
      <w:rPr>
        <w:rFonts w:ascii="Tahoma" w:eastAsia="Times New Roman" w:hAnsi="Tahoma" w:cs="Tahoma"/>
        <w:b/>
        <w:sz w:val="20"/>
        <w:szCs w:val="20"/>
        <w:lang w:eastAsia="es-ES"/>
      </w:rPr>
      <w:fldChar w:fldCharType="begin"/>
    </w:r>
    <w:r>
      <w:rPr>
        <w:rFonts w:ascii="Tahoma" w:eastAsia="Times New Roman" w:hAnsi="Tahoma" w:cs="Tahoma"/>
        <w:b/>
        <w:sz w:val="20"/>
        <w:szCs w:val="20"/>
        <w:lang w:eastAsia="es-ES"/>
      </w:rPr>
      <w:instrText xml:space="preserve"> TIME \@ "MMMM' de 'yyyy" </w:instrText>
    </w:r>
    <w:r>
      <w:rPr>
        <w:rFonts w:ascii="Tahoma" w:eastAsia="Times New Roman" w:hAnsi="Tahoma" w:cs="Tahoma"/>
        <w:b/>
        <w:sz w:val="20"/>
        <w:szCs w:val="20"/>
        <w:lang w:eastAsia="es-ES"/>
      </w:rPr>
      <w:fldChar w:fldCharType="separate"/>
    </w:r>
    <w:r w:rsidR="00AC0BBB">
      <w:rPr>
        <w:rFonts w:ascii="Tahoma" w:eastAsia="Times New Roman" w:hAnsi="Tahoma" w:cs="Tahoma"/>
        <w:b/>
        <w:noProof/>
        <w:sz w:val="20"/>
        <w:szCs w:val="20"/>
        <w:lang w:eastAsia="es-ES"/>
      </w:rPr>
      <w:t>abril de 2019</w:t>
    </w:r>
    <w:r>
      <w:rPr>
        <w:rFonts w:ascii="Tahoma" w:eastAsia="Times New Roman" w:hAnsi="Tahoma" w:cs="Tahoma"/>
        <w:b/>
        <w:sz w:val="20"/>
        <w:szCs w:val="20"/>
        <w:lang w:eastAsia="es-ES"/>
      </w:rPr>
      <w:fldChar w:fldCharType="end"/>
    </w:r>
  </w:p>
  <w:p w:rsidR="00F07634" w:rsidRDefault="00F07634" w:rsidP="004A6D29">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21627"/>
      <w:docPartObj>
        <w:docPartGallery w:val="Page Numbers (Bottom of Page)"/>
        <w:docPartUnique/>
      </w:docPartObj>
    </w:sdtPr>
    <w:sdtEndPr/>
    <w:sdtContent>
      <w:p w:rsidR="00F07634" w:rsidRDefault="00F07634">
        <w:pPr>
          <w:pStyle w:val="Piedepgina"/>
          <w:jc w:val="right"/>
        </w:pPr>
        <w:r>
          <w:fldChar w:fldCharType="begin"/>
        </w:r>
        <w:r>
          <w:instrText>PAGE   \* MERGEFORMAT</w:instrText>
        </w:r>
        <w:r>
          <w:fldChar w:fldCharType="separate"/>
        </w:r>
        <w:r w:rsidRPr="00A069F6">
          <w:rPr>
            <w:noProof/>
            <w:lang w:val="es-ES"/>
          </w:rPr>
          <w:t>xiv</w:t>
        </w:r>
        <w:r>
          <w:fldChar w:fldCharType="end"/>
        </w:r>
      </w:p>
    </w:sdtContent>
  </w:sdt>
  <w:p w:rsidR="00F07634" w:rsidRDefault="00F07634" w:rsidP="004A6D29">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Default="00F07634">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2755189"/>
      <w:docPartObj>
        <w:docPartGallery w:val="Page Numbers (Bottom of Page)"/>
        <w:docPartUnique/>
      </w:docPartObj>
    </w:sdtPr>
    <w:sdtEndPr/>
    <w:sdtContent>
      <w:p w:rsidR="00F07634" w:rsidRDefault="00F07634">
        <w:pPr>
          <w:pStyle w:val="Piedepgina"/>
          <w:jc w:val="right"/>
        </w:pPr>
        <w:r>
          <w:fldChar w:fldCharType="begin"/>
        </w:r>
        <w:r>
          <w:instrText>PAGE   \* MERGEFORMAT</w:instrText>
        </w:r>
        <w:r>
          <w:fldChar w:fldCharType="separate"/>
        </w:r>
        <w:r w:rsidRPr="00CA79EC">
          <w:rPr>
            <w:noProof/>
            <w:lang w:val="es-ES"/>
          </w:rPr>
          <w:t>21</w:t>
        </w:r>
        <w:r>
          <w:fldChar w:fldCharType="end"/>
        </w:r>
      </w:p>
    </w:sdtContent>
  </w:sdt>
  <w:p w:rsidR="00F07634" w:rsidRDefault="00F07634">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62819537"/>
      <w:docPartObj>
        <w:docPartGallery w:val="Page Numbers (Bottom of Page)"/>
        <w:docPartUnique/>
      </w:docPartObj>
    </w:sdtPr>
    <w:sdtEndPr/>
    <w:sdtContent>
      <w:p w:rsidR="00F07634" w:rsidRDefault="00F07634">
        <w:pPr>
          <w:pStyle w:val="Piedepgina"/>
          <w:jc w:val="right"/>
        </w:pPr>
        <w:r>
          <w:fldChar w:fldCharType="begin"/>
        </w:r>
        <w:r>
          <w:instrText>PAGE   \* MERGEFORMAT</w:instrText>
        </w:r>
        <w:r>
          <w:fldChar w:fldCharType="separate"/>
        </w:r>
        <w:r w:rsidRPr="00CA79EC">
          <w:rPr>
            <w:noProof/>
            <w:lang w:val="es-ES"/>
          </w:rPr>
          <w:t>18</w:t>
        </w:r>
        <w:r>
          <w:fldChar w:fldCharType="end"/>
        </w:r>
      </w:p>
    </w:sdtContent>
  </w:sdt>
  <w:p w:rsidR="00F07634" w:rsidRDefault="00F0763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35561" w:rsidRDefault="00435561" w:rsidP="0036397B">
      <w:pPr>
        <w:spacing w:after="0" w:line="240" w:lineRule="auto"/>
      </w:pPr>
      <w:r>
        <w:separator/>
      </w:r>
    </w:p>
  </w:footnote>
  <w:footnote w:type="continuationSeparator" w:id="0">
    <w:p w:rsidR="00435561" w:rsidRDefault="00435561" w:rsidP="0036397B">
      <w:pPr>
        <w:spacing w:after="0" w:line="240" w:lineRule="auto"/>
      </w:pPr>
      <w:r>
        <w:continuationSeparator/>
      </w:r>
    </w:p>
  </w:footnote>
  <w:footnote w:id="1">
    <w:p w:rsidR="00F07634" w:rsidRDefault="00F07634">
      <w:pPr>
        <w:pStyle w:val="Textonotapie"/>
      </w:pPr>
      <w:r w:rsidRPr="00D21A6A">
        <w:rPr>
          <w:rStyle w:val="Refdenotaalpie"/>
        </w:rPr>
        <w:footnoteRef/>
      </w:r>
      <w:r>
        <w:t xml:space="preserve"> CSV Archivo separado por comas </w:t>
      </w:r>
      <w:r>
        <w:rPr>
          <w:rFonts w:ascii="Arial" w:hAnsi="Arial" w:cs="Arial"/>
          <w:color w:val="222222"/>
          <w:shd w:val="clear" w:color="auto" w:fill="FFFFFF"/>
        </w:rPr>
        <w:t>del inglés comma-separated values</w:t>
      </w:r>
    </w:p>
  </w:footnote>
  <w:footnote w:id="2">
    <w:p w:rsidR="00F07634" w:rsidRPr="00F41371" w:rsidRDefault="00F07634" w:rsidP="00503E39">
      <w:pPr>
        <w:pStyle w:val="Textonotapie"/>
      </w:pPr>
      <w:r w:rsidRPr="00D21A6A">
        <w:rPr>
          <w:rStyle w:val="Refdenotaalpie"/>
        </w:rPr>
        <w:footnoteRef/>
      </w:r>
      <w:r>
        <w:t xml:space="preserve"> </w:t>
      </w:r>
      <w:r w:rsidRPr="00F41371">
        <w:t>https://obsproject.com/</w:t>
      </w:r>
    </w:p>
  </w:footnote>
  <w:footnote w:id="3">
    <w:p w:rsidR="00F07634" w:rsidRPr="00F226E5" w:rsidRDefault="00F07634">
      <w:pPr>
        <w:pStyle w:val="Textonotapie"/>
      </w:pPr>
      <w:r w:rsidRPr="00D21A6A">
        <w:rPr>
          <w:rStyle w:val="Refdenotaalpie"/>
        </w:rPr>
        <w:footnoteRef/>
      </w:r>
      <w:r>
        <w:t xml:space="preserve"> </w:t>
      </w:r>
      <w:r w:rsidRPr="00F226E5">
        <w:t>https://store.neurosky.com/products/speedmath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Pr="007A36ED" w:rsidRDefault="00F07634" w:rsidP="004A6D29">
    <w:pPr>
      <w:ind w:right="902"/>
      <w:rPr>
        <w:rFonts w:ascii="Tahoma" w:hAnsi="Tahoma" w:cs="Tahoma"/>
        <w:b/>
        <w:sz w:val="6"/>
        <w:szCs w:val="6"/>
      </w:rPr>
    </w:pPr>
    <w:r w:rsidRPr="007A36ED">
      <w:rPr>
        <w:noProof/>
        <w:sz w:val="6"/>
        <w:szCs w:val="6"/>
        <w:lang w:eastAsia="es-MX"/>
      </w:rPr>
      <w:drawing>
        <wp:anchor distT="0" distB="0" distL="114300" distR="114300" simplePos="0" relativeHeight="251661312" behindDoc="1" locked="0" layoutInCell="1" allowOverlap="1" wp14:anchorId="013A887A" wp14:editId="3D9256E9">
          <wp:simplePos x="0" y="0"/>
          <wp:positionH relativeFrom="column">
            <wp:posOffset>5069205</wp:posOffset>
          </wp:positionH>
          <wp:positionV relativeFrom="paragraph">
            <wp:posOffset>1183640</wp:posOffset>
          </wp:positionV>
          <wp:extent cx="1182370" cy="572770"/>
          <wp:effectExtent l="0" t="0" r="0" b="0"/>
          <wp:wrapNone/>
          <wp:docPr id="1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IDET R TRANSPARENTE (2).png"/>
                  <pic:cNvPicPr/>
                </pic:nvPicPr>
                <pic:blipFill>
                  <a:blip r:embed="rId1">
                    <a:extLst>
                      <a:ext uri="{28A0092B-C50C-407E-A947-70E740481C1C}">
                        <a14:useLocalDpi xmlns:a14="http://schemas.microsoft.com/office/drawing/2010/main" val="0"/>
                      </a:ext>
                    </a:extLst>
                  </a:blip>
                  <a:stretch>
                    <a:fillRect/>
                  </a:stretch>
                </pic:blipFill>
                <pic:spPr>
                  <a:xfrm>
                    <a:off x="0" y="0"/>
                    <a:ext cx="1182370" cy="572770"/>
                  </a:xfrm>
                  <a:prstGeom prst="rect">
                    <a:avLst/>
                  </a:prstGeom>
                </pic:spPr>
              </pic:pic>
            </a:graphicData>
          </a:graphic>
          <wp14:sizeRelH relativeFrom="page">
            <wp14:pctWidth>0</wp14:pctWidth>
          </wp14:sizeRelH>
          <wp14:sizeRelV relativeFrom="page">
            <wp14:pctHeight>0</wp14:pctHeight>
          </wp14:sizeRelV>
        </wp:anchor>
      </w:drawing>
    </w:r>
    <w:r w:rsidRPr="007A36ED">
      <w:rPr>
        <w:noProof/>
        <w:sz w:val="6"/>
        <w:szCs w:val="6"/>
        <w:lang w:eastAsia="es-MX"/>
      </w:rPr>
      <mc:AlternateContent>
        <mc:Choice Requires="wps">
          <w:drawing>
            <wp:anchor distT="0" distB="0" distL="114300" distR="114300" simplePos="0" relativeHeight="251659264" behindDoc="0" locked="0" layoutInCell="1" allowOverlap="1" wp14:anchorId="321CF107" wp14:editId="1B576A51">
              <wp:simplePos x="0" y="0"/>
              <wp:positionH relativeFrom="column">
                <wp:posOffset>3387725</wp:posOffset>
              </wp:positionH>
              <wp:positionV relativeFrom="paragraph">
                <wp:posOffset>137795</wp:posOffset>
              </wp:positionV>
              <wp:extent cx="3001010" cy="1354021"/>
              <wp:effectExtent l="0" t="0" r="0" b="0"/>
              <wp:wrapNone/>
              <wp:docPr id="20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1010" cy="1354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F07634" w:rsidRDefault="00F07634" w:rsidP="004A6D29">
                          <w:pPr>
                            <w:spacing w:after="0"/>
                            <w:jc w:val="right"/>
                            <w:rPr>
                              <w:rFonts w:ascii="Soberana Titular" w:hAnsi="Soberana Titular" w:cs="Arial"/>
                              <w:b/>
                              <w:color w:val="808080"/>
                              <w:sz w:val="18"/>
                              <w:szCs w:val="18"/>
                            </w:rPr>
                          </w:pPr>
                        </w:p>
                        <w:p w:rsidR="00F07634" w:rsidRPr="006C4FF1" w:rsidRDefault="00F07634" w:rsidP="004A6D29">
                          <w:pPr>
                            <w:spacing w:after="0"/>
                            <w:jc w:val="right"/>
                            <w:rPr>
                              <w:rFonts w:ascii="Soberana Sans" w:hAnsi="Soberana Sans" w:cs="Arial"/>
                              <w:b/>
                              <w:color w:val="808080"/>
                            </w:rPr>
                          </w:pPr>
                          <w:r w:rsidRPr="006C4FF1">
                            <w:rPr>
                              <w:rFonts w:ascii="Soberana Sans" w:hAnsi="Soberana Sans" w:cs="Arial"/>
                              <w:b/>
                              <w:color w:val="808080"/>
                            </w:rPr>
                            <w:t>TECNOLÓGICO NACIONAL DE MÉXICO</w:t>
                          </w:r>
                        </w:p>
                        <w:p w:rsidR="00F07634" w:rsidRPr="00C87693" w:rsidRDefault="00F07634"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Secretaría Académica, de Investigación e Innovación</w:t>
                          </w:r>
                        </w:p>
                        <w:p w:rsidR="00F07634" w:rsidRPr="00C87693" w:rsidRDefault="00F07634"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Dirección de Posgrado, Investigación e Innovación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CF107" id="_x0000_t202" coordsize="21600,21600" o:spt="202" path="m,l,21600r21600,l21600,xe">
              <v:stroke joinstyle="miter"/>
              <v:path gradientshapeok="t" o:connecttype="rect"/>
            </v:shapetype>
            <v:shape id="Text Box 5" o:spid="_x0000_s1026" type="#_x0000_t202" style="position:absolute;left:0;text-align:left;margin-left:266.75pt;margin-top:10.85pt;width:236.3pt;height:10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" filled="f" stroked="f">
              <v:textbox>
                <w:txbxContent>
                  <w:p w:rsidR="00F07634" w:rsidRDefault="00F07634" w:rsidP="004A6D29">
                    <w:pPr>
                      <w:spacing w:after="0"/>
                      <w:jc w:val="right"/>
                      <w:rPr>
                        <w:rFonts w:ascii="Soberana Titular" w:hAnsi="Soberana Titular" w:cs="Arial"/>
                        <w:b/>
                        <w:color w:val="808080"/>
                        <w:sz w:val="18"/>
                        <w:szCs w:val="18"/>
                      </w:rPr>
                    </w:pPr>
                  </w:p>
                  <w:p w:rsidR="00F07634" w:rsidRPr="006C4FF1" w:rsidRDefault="00F07634" w:rsidP="004A6D29">
                    <w:pPr>
                      <w:spacing w:after="0"/>
                      <w:jc w:val="right"/>
                      <w:rPr>
                        <w:rFonts w:ascii="Soberana Sans" w:hAnsi="Soberana Sans" w:cs="Arial"/>
                        <w:b/>
                        <w:color w:val="808080"/>
                      </w:rPr>
                    </w:pPr>
                    <w:r w:rsidRPr="006C4FF1">
                      <w:rPr>
                        <w:rFonts w:ascii="Soberana Sans" w:hAnsi="Soberana Sans" w:cs="Arial"/>
                        <w:b/>
                        <w:color w:val="808080"/>
                      </w:rPr>
                      <w:t>TECNOLÓGICO NACIONAL DE MÉXICO</w:t>
                    </w:r>
                  </w:p>
                  <w:p w:rsidR="00F07634" w:rsidRPr="00C87693" w:rsidRDefault="00F07634"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Secretaría Académica, de Investigación e Innovación</w:t>
                    </w:r>
                  </w:p>
                  <w:p w:rsidR="00F07634" w:rsidRPr="00C87693" w:rsidRDefault="00F07634"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Dirección de Posgrado, Investigación e Innovación</w:t>
                    </w:r>
                  </w:p>
                </w:txbxContent>
              </v:textbox>
            </v:shape>
          </w:pict>
        </mc:Fallback>
      </mc:AlternateContent>
    </w:r>
    <w:r w:rsidRPr="007A36ED">
      <w:rPr>
        <w:noProof/>
        <w:sz w:val="6"/>
        <w:szCs w:val="6"/>
        <w:lang w:eastAsia="es-MX"/>
      </w:rPr>
      <w:drawing>
        <wp:anchor distT="0" distB="0" distL="114300" distR="114300" simplePos="0" relativeHeight="251660288" behindDoc="0" locked="0" layoutInCell="1" allowOverlap="1" wp14:anchorId="039677ED" wp14:editId="3E83720D">
          <wp:simplePos x="0" y="0"/>
          <wp:positionH relativeFrom="column">
            <wp:posOffset>-291465</wp:posOffset>
          </wp:positionH>
          <wp:positionV relativeFrom="paragraph">
            <wp:posOffset>-210185</wp:posOffset>
          </wp:positionV>
          <wp:extent cx="2638425" cy="1444625"/>
          <wp:effectExtent l="0" t="0" r="9525" b="3175"/>
          <wp:wrapTopAndBottom/>
          <wp:docPr id="159" name="Imagen 159" descr="SEP_horizontal_ALT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P_horizontal_ALTA-01"/>
                  <pic:cNvPicPr>
                    <a:picLocks noChangeAspect="1" noChangeArrowheads="1"/>
                  </pic:cNvPicPr>
                </pic:nvPicPr>
                <pic:blipFill rotWithShape="1">
                  <a:blip r:embed="rId2"/>
                  <a:srcRect b="28726"/>
                  <a:stretch/>
                </pic:blipFill>
                <pic:spPr bwMode="auto">
                  <a:xfrm>
                    <a:off x="0" y="0"/>
                    <a:ext cx="2638425" cy="14446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F07634" w:rsidRPr="000A62BA" w:rsidRDefault="00F07634" w:rsidP="004A6D29">
    <w:pPr>
      <w:ind w:right="902"/>
      <w:jc w:val="center"/>
      <w:rPr>
        <w:rFonts w:ascii="Tahoma" w:hAnsi="Tahoma" w:cs="Tahoma"/>
        <w:b/>
        <w:sz w:val="6"/>
        <w:szCs w:val="6"/>
      </w:rPr>
    </w:pPr>
    <w:r w:rsidRPr="007A36ED">
      <w:rPr>
        <w:rFonts w:ascii="Tahoma" w:hAnsi="Tahoma" w:cs="Tahoma"/>
        <w:noProof/>
        <w:sz w:val="6"/>
        <w:szCs w:val="6"/>
        <w:lang w:eastAsia="es-MX"/>
      </w:rPr>
      <mc:AlternateContent>
        <mc:Choice Requires="wps">
          <w:drawing>
            <wp:anchor distT="0" distB="0" distL="114300" distR="114300" simplePos="0" relativeHeight="251662336" behindDoc="0" locked="0" layoutInCell="1" allowOverlap="1" wp14:anchorId="53BB23FB" wp14:editId="4D60240F">
              <wp:simplePos x="0" y="0"/>
              <wp:positionH relativeFrom="column">
                <wp:posOffset>-201930</wp:posOffset>
              </wp:positionH>
              <wp:positionV relativeFrom="paragraph">
                <wp:posOffset>30892</wp:posOffset>
              </wp:positionV>
              <wp:extent cx="5236210" cy="0"/>
              <wp:effectExtent l="0" t="38100" r="2540" b="38100"/>
              <wp:wrapNone/>
              <wp:docPr id="205"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210" cy="0"/>
                      </a:xfrm>
                      <a:prstGeom prst="line">
                        <a:avLst/>
                      </a:prstGeom>
                      <a:noFill/>
                      <a:ln w="762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93AEB22" id="Conector recto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pt,2.45pt" to="396.4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" strokeweight="6pt"/>
          </w:pict>
        </mc:Fallback>
      </mc:AlternateContent>
    </w:r>
  </w:p>
  <w:p w:rsidR="00F07634" w:rsidRDefault="00F07634" w:rsidP="004A6D29">
    <w:pPr>
      <w:ind w:right="902"/>
      <w:jc w:val="center"/>
      <w:rPr>
        <w:rFonts w:ascii="Tahoma" w:hAnsi="Tahoma" w:cs="Tahoma"/>
        <w:b/>
        <w:sz w:val="6"/>
        <w:szCs w:val="8"/>
      </w:rPr>
    </w:pPr>
    <w:r>
      <w:rPr>
        <w:rFonts w:ascii="Tahoma" w:hAnsi="Tahoma" w:cs="Tahoma"/>
        <w:noProof/>
        <w:sz w:val="28"/>
        <w:szCs w:val="32"/>
        <w:lang w:eastAsia="es-MX"/>
      </w:rPr>
      <mc:AlternateContent>
        <mc:Choice Requires="wps">
          <w:drawing>
            <wp:anchor distT="0" distB="0" distL="114300" distR="114300" simplePos="0" relativeHeight="251664384" behindDoc="0" locked="0" layoutInCell="1" allowOverlap="1" wp14:anchorId="7C541F0C" wp14:editId="42381A20">
              <wp:simplePos x="0" y="0"/>
              <wp:positionH relativeFrom="column">
                <wp:posOffset>120650</wp:posOffset>
              </wp:positionH>
              <wp:positionV relativeFrom="paragraph">
                <wp:posOffset>12700</wp:posOffset>
              </wp:positionV>
              <wp:extent cx="4638040" cy="0"/>
              <wp:effectExtent l="0" t="19050" r="29210" b="19050"/>
              <wp:wrapNone/>
              <wp:docPr id="206" name="Conector recto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38040" cy="0"/>
                      </a:xfrm>
                      <a:prstGeom prst="line">
                        <a:avLst/>
                      </a:prstGeom>
                      <a:noFill/>
                      <a:ln w="317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B2AEA2B" id="Conector recto 20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pt,1pt" to="374.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" strokeweight="2.5pt"/>
          </w:pict>
        </mc:Fallback>
      </mc:AlternateContent>
    </w:r>
  </w:p>
  <w:p w:rsidR="00F07634" w:rsidRDefault="00F07634" w:rsidP="004A6D29">
    <w:pPr>
      <w:ind w:right="902"/>
      <w:jc w:val="center"/>
      <w:rPr>
        <w:rFonts w:ascii="Tahoma" w:hAnsi="Tahoma" w:cs="Tahoma"/>
        <w:b/>
        <w:sz w:val="6"/>
        <w:szCs w:val="8"/>
      </w:rPr>
    </w:pPr>
  </w:p>
  <w:p w:rsidR="00F07634" w:rsidRDefault="00F07634" w:rsidP="004A6D29">
    <w:pPr>
      <w:ind w:right="902"/>
      <w:jc w:val="center"/>
      <w:rPr>
        <w:rFonts w:ascii="Tahoma" w:hAnsi="Tahoma" w:cs="Tahoma"/>
        <w:b/>
        <w:sz w:val="6"/>
        <w:szCs w:val="8"/>
      </w:rPr>
    </w:pPr>
    <w:r>
      <w:rPr>
        <w:rFonts w:ascii="Tahoma" w:hAnsi="Tahoma" w:cs="Tahoma"/>
        <w:noProof/>
        <w:sz w:val="28"/>
        <w:szCs w:val="32"/>
        <w:lang w:eastAsia="es-MX"/>
      </w:rPr>
      <mc:AlternateContent>
        <mc:Choice Requires="wps">
          <w:drawing>
            <wp:anchor distT="0" distB="0" distL="114300" distR="114300" simplePos="0" relativeHeight="251663360" behindDoc="0" locked="0" layoutInCell="1" allowOverlap="1" wp14:anchorId="7D4F26BF" wp14:editId="608E6785">
              <wp:simplePos x="0" y="0"/>
              <wp:positionH relativeFrom="column">
                <wp:posOffset>5934710</wp:posOffset>
              </wp:positionH>
              <wp:positionV relativeFrom="paragraph">
                <wp:posOffset>22637</wp:posOffset>
              </wp:positionV>
              <wp:extent cx="0" cy="6656705"/>
              <wp:effectExtent l="38100" t="0" r="38100" b="10795"/>
              <wp:wrapNone/>
              <wp:docPr id="207"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56705"/>
                      </a:xfrm>
                      <a:prstGeom prst="line">
                        <a:avLst/>
                      </a:prstGeom>
                      <a:noFill/>
                      <a:ln w="762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D2CAAB5" id="Conector recto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3pt,1.8pt" to="467.3pt,5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" strokeweight="6pt"/>
          </w:pict>
        </mc:Fallback>
      </mc:AlternateContent>
    </w:r>
  </w:p>
  <w:p w:rsidR="00F07634" w:rsidRPr="00217937" w:rsidRDefault="00F07634" w:rsidP="004A6D29">
    <w:pPr>
      <w:ind w:right="902"/>
      <w:jc w:val="center"/>
      <w:rPr>
        <w:rFonts w:ascii="Tahoma" w:hAnsi="Tahoma" w:cs="Tahoma"/>
        <w:b/>
        <w:sz w:val="40"/>
        <w:szCs w:val="40"/>
      </w:rPr>
    </w:pPr>
    <w:r w:rsidRPr="00217937">
      <w:rPr>
        <w:rFonts w:ascii="Tahoma" w:hAnsi="Tahoma" w:cs="Tahoma"/>
        <w:noProof/>
        <w:sz w:val="40"/>
        <w:szCs w:val="40"/>
        <w:lang w:eastAsia="es-MX"/>
      </w:rPr>
      <mc:AlternateContent>
        <mc:Choice Requires="wps">
          <w:drawing>
            <wp:anchor distT="0" distB="0" distL="114300" distR="114300" simplePos="0" relativeHeight="251665408" behindDoc="0" locked="0" layoutInCell="1" allowOverlap="1" wp14:anchorId="52263627" wp14:editId="1EF85208">
              <wp:simplePos x="0" y="0"/>
              <wp:positionH relativeFrom="column">
                <wp:posOffset>5798820</wp:posOffset>
              </wp:positionH>
              <wp:positionV relativeFrom="paragraph">
                <wp:posOffset>210597</wp:posOffset>
              </wp:positionV>
              <wp:extent cx="0" cy="6094730"/>
              <wp:effectExtent l="19050" t="0" r="19050" b="1270"/>
              <wp:wrapNone/>
              <wp:docPr id="208"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094730"/>
                      </a:xfrm>
                      <a:prstGeom prst="line">
                        <a:avLst/>
                      </a:prstGeom>
                      <a:noFill/>
                      <a:ln w="317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0FDB22A" id="Conector recto 3"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6.6pt,16.6pt" to="456.6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" strokeweight="2.5pt"/>
          </w:pict>
        </mc:Fallback>
      </mc:AlternateContent>
    </w:r>
    <w:r w:rsidRPr="00217937">
      <w:rPr>
        <w:rFonts w:ascii="Tahoma" w:hAnsi="Tahoma" w:cs="Tahoma"/>
        <w:b/>
        <w:sz w:val="40"/>
        <w:szCs w:val="40"/>
      </w:rPr>
      <w:t>Centro Nacional de Investigación</w:t>
    </w:r>
  </w:p>
  <w:p w:rsidR="00F07634" w:rsidRPr="00217937" w:rsidRDefault="00F07634" w:rsidP="004A6D29">
    <w:pPr>
      <w:ind w:right="902"/>
      <w:jc w:val="center"/>
      <w:rPr>
        <w:rFonts w:ascii="Tahoma" w:hAnsi="Tahoma" w:cs="Tahoma"/>
        <w:b/>
        <w:sz w:val="40"/>
        <w:szCs w:val="40"/>
      </w:rPr>
    </w:pPr>
    <w:r w:rsidRPr="00217937">
      <w:rPr>
        <w:rFonts w:ascii="Tahoma" w:hAnsi="Tahoma" w:cs="Tahoma"/>
        <w:b/>
        <w:sz w:val="40"/>
        <w:szCs w:val="40"/>
      </w:rPr>
      <w:t xml:space="preserve"> y Desarrollo Tecnológico</w:t>
    </w:r>
  </w:p>
  <w:p w:rsidR="00F07634" w:rsidRDefault="00F07634" w:rsidP="004A6D29">
    <w:pPr>
      <w:ind w:right="902"/>
      <w:jc w:val="center"/>
      <w:rPr>
        <w:rFonts w:ascii="Tahoma" w:hAnsi="Tahoma" w:cs="Tahoma"/>
        <w:b/>
        <w:sz w:val="6"/>
        <w:szCs w:val="8"/>
      </w:rPr>
    </w:pPr>
  </w:p>
  <w:p w:rsidR="00F07634" w:rsidRPr="00326AE9" w:rsidRDefault="00F07634" w:rsidP="004A6D29">
    <w:pPr>
      <w:ind w:right="902"/>
      <w:jc w:val="center"/>
      <w:rPr>
        <w:rFonts w:ascii="Tahoma" w:hAnsi="Tahoma" w:cs="Tahoma"/>
        <w:b/>
        <w:sz w:val="6"/>
        <w:szCs w:val="8"/>
      </w:rPr>
    </w:pPr>
  </w:p>
  <w:p w:rsidR="00F07634" w:rsidRDefault="00F07634" w:rsidP="004A6D29">
    <w:pPr>
      <w:tabs>
        <w:tab w:val="left" w:pos="585"/>
        <w:tab w:val="left" w:pos="780"/>
        <w:tab w:val="left" w:pos="1740"/>
        <w:tab w:val="center" w:pos="5327"/>
      </w:tabs>
      <w:ind w:right="902"/>
      <w:jc w:val="center"/>
      <w:rPr>
        <w:rFonts w:ascii="Tahoma" w:hAnsi="Tahoma" w:cs="Tahoma"/>
        <w:b/>
        <w:sz w:val="28"/>
        <w:szCs w:val="28"/>
      </w:rPr>
    </w:pPr>
    <w:r w:rsidRPr="00217937">
      <w:rPr>
        <w:rFonts w:ascii="Tahoma" w:hAnsi="Tahoma" w:cs="Tahoma"/>
        <w:b/>
        <w:sz w:val="28"/>
        <w:szCs w:val="28"/>
      </w:rPr>
      <w:t>Subdirección Académica</w:t>
    </w:r>
  </w:p>
  <w:p w:rsidR="00F07634" w:rsidRPr="007A36ED" w:rsidRDefault="00F07634" w:rsidP="004A6D29">
    <w:pPr>
      <w:tabs>
        <w:tab w:val="left" w:pos="585"/>
        <w:tab w:val="left" w:pos="780"/>
        <w:tab w:val="left" w:pos="1740"/>
        <w:tab w:val="center" w:pos="5327"/>
      </w:tabs>
      <w:ind w:right="902"/>
      <w:jc w:val="center"/>
      <w:rPr>
        <w:rFonts w:ascii="Tahoma" w:hAnsi="Tahoma" w:cs="Tahoma"/>
        <w:b/>
        <w:sz w:val="6"/>
        <w:szCs w:val="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Pr="00F233B6" w:rsidRDefault="00F07634" w:rsidP="00F233B6">
    <w:pPr>
      <w:pStyle w:val="Encabezado"/>
      <w:jc w:val="right"/>
      <w:rPr>
        <w:sz w:val="16"/>
        <w:szCs w:val="16"/>
      </w:rPr>
    </w:pPr>
    <w:r w:rsidRPr="00F233B6">
      <w:rPr>
        <w:sz w:val="16"/>
        <w:szCs w:val="16"/>
      </w:rPr>
      <w:t xml:space="preserve">Capítulo </w:t>
    </w:r>
    <w:r>
      <w:rPr>
        <w:sz w:val="16"/>
        <w:szCs w:val="16"/>
      </w:rPr>
      <w:t>5. Diseño e Implementación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Default="00F07634">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Pr="00F233B6" w:rsidRDefault="00F07634" w:rsidP="00F233B6">
    <w:pPr>
      <w:pStyle w:val="Encabezado"/>
      <w:jc w:val="right"/>
      <w:rPr>
        <w:sz w:val="16"/>
        <w:szCs w:val="16"/>
      </w:rPr>
    </w:pPr>
    <w:r w:rsidRPr="00F233B6">
      <w:rPr>
        <w:sz w:val="16"/>
        <w:szCs w:val="16"/>
      </w:rPr>
      <w:t xml:space="preserve">Capítulo </w:t>
    </w:r>
    <w:r>
      <w:rPr>
        <w:sz w:val="16"/>
        <w:szCs w:val="16"/>
      </w:rPr>
      <w:t>6. Pruebas y Resultados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Default="00F07634">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Pr="00F233B6" w:rsidRDefault="00F07634" w:rsidP="00F233B6">
    <w:pPr>
      <w:pStyle w:val="Encabezado"/>
      <w:jc w:val="right"/>
      <w:rPr>
        <w:sz w:val="16"/>
        <w:szCs w:val="16"/>
      </w:rPr>
    </w:pPr>
    <w:r w:rsidRPr="00F233B6">
      <w:rPr>
        <w:sz w:val="16"/>
        <w:szCs w:val="16"/>
      </w:rPr>
      <w:t xml:space="preserve">Capítulo </w:t>
    </w:r>
    <w:r>
      <w:rPr>
        <w:sz w:val="16"/>
        <w:szCs w:val="16"/>
      </w:rPr>
      <w:t>7. Conclusiones y Trabajos Futuros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Default="00F07634">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Pr="00F233B6" w:rsidRDefault="00F07634" w:rsidP="00F233B6">
    <w:pPr>
      <w:pStyle w:val="Encabezado"/>
      <w:jc w:val="right"/>
      <w:rPr>
        <w:sz w:val="16"/>
        <w:szCs w:val="16"/>
      </w:rPr>
    </w:pPr>
    <w:r>
      <w:rPr>
        <w:sz w:val="16"/>
        <w:szCs w:val="16"/>
      </w:rPr>
      <w:t>Referencias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Default="00F0763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Default="00F0763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Default="00F07634">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Pr="00F233B6" w:rsidRDefault="00F07634" w:rsidP="00F233B6">
    <w:pPr>
      <w:pStyle w:val="Encabezado"/>
      <w:jc w:val="right"/>
      <w:rPr>
        <w:sz w:val="16"/>
        <w:szCs w:val="16"/>
      </w:rPr>
    </w:pPr>
    <w:r w:rsidRPr="00F233B6">
      <w:rPr>
        <w:sz w:val="16"/>
        <w:szCs w:val="16"/>
      </w:rPr>
      <w:t>Capítulo 1. 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Pr="001709BC" w:rsidRDefault="00F07634" w:rsidP="001709BC">
    <w:pPr>
      <w:pStyle w:val="Encabezado"/>
      <w:jc w:val="right"/>
      <w:rPr>
        <w:sz w:val="16"/>
        <w:szCs w:val="16"/>
      </w:rPr>
    </w:pPr>
    <w:r>
      <w:rPr>
        <w:sz w:val="16"/>
        <w:szCs w:val="16"/>
      </w:rPr>
      <w:t>Capítulo 2. Marco Teórico</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Pr="00F233B6" w:rsidRDefault="00F07634" w:rsidP="00F233B6">
    <w:pPr>
      <w:pStyle w:val="Encabezado"/>
      <w:jc w:val="right"/>
      <w:rPr>
        <w:sz w:val="16"/>
        <w:szCs w:val="16"/>
      </w:rPr>
    </w:pPr>
    <w:r w:rsidRPr="00F233B6">
      <w:rPr>
        <w:sz w:val="16"/>
        <w:szCs w:val="16"/>
      </w:rPr>
      <w:t xml:space="preserve">Capítulo </w:t>
    </w:r>
    <w:r>
      <w:rPr>
        <w:sz w:val="16"/>
        <w:szCs w:val="16"/>
      </w:rPr>
      <w:t>2</w:t>
    </w:r>
    <w:r w:rsidRPr="00F233B6">
      <w:rPr>
        <w:sz w:val="16"/>
        <w:szCs w:val="16"/>
      </w:rPr>
      <w:t xml:space="preserve">. </w:t>
    </w:r>
    <w:r>
      <w:rPr>
        <w:sz w:val="16"/>
        <w:szCs w:val="16"/>
      </w:rPr>
      <w:t>Marco Teórico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Pr="00F233B6" w:rsidRDefault="00F07634" w:rsidP="00F233B6">
    <w:pPr>
      <w:pStyle w:val="Encabezado"/>
      <w:jc w:val="right"/>
      <w:rPr>
        <w:sz w:val="16"/>
        <w:szCs w:val="16"/>
      </w:rPr>
    </w:pPr>
    <w:r>
      <w:rPr>
        <w:sz w:val="16"/>
        <w:szCs w:val="16"/>
      </w:rPr>
      <w:t>Capítulo 3. Estado del Arte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Pr="00F233B6" w:rsidRDefault="00F07634" w:rsidP="00F233B6">
    <w:pPr>
      <w:pStyle w:val="Encabezado"/>
      <w:jc w:val="right"/>
      <w:rPr>
        <w:sz w:val="16"/>
        <w:szCs w:val="16"/>
      </w:rPr>
    </w:pPr>
    <w:r w:rsidRPr="00F233B6">
      <w:rPr>
        <w:sz w:val="16"/>
        <w:szCs w:val="16"/>
      </w:rPr>
      <w:t xml:space="preserve">Capítulo </w:t>
    </w:r>
    <w:r>
      <w:rPr>
        <w:sz w:val="16"/>
        <w:szCs w:val="16"/>
      </w:rPr>
      <w:t>4</w:t>
    </w:r>
    <w:r w:rsidRPr="00F233B6">
      <w:rPr>
        <w:sz w:val="16"/>
        <w:szCs w:val="16"/>
      </w:rPr>
      <w:t xml:space="preserve">. </w:t>
    </w:r>
    <w:r>
      <w:rPr>
        <w:sz w:val="16"/>
        <w:szCs w:val="16"/>
      </w:rPr>
      <w:t xml:space="preserve">Metodología de Solución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07634" w:rsidRDefault="00F07634" w:rsidP="00D00313">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2671C"/>
    <w:multiLevelType w:val="hybridMultilevel"/>
    <w:tmpl w:val="BB461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F76289"/>
    <w:multiLevelType w:val="hybridMultilevel"/>
    <w:tmpl w:val="BA4C9320"/>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A73FA0"/>
    <w:multiLevelType w:val="hybridMultilevel"/>
    <w:tmpl w:val="582CE9F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6080DD0"/>
    <w:multiLevelType w:val="hybridMultilevel"/>
    <w:tmpl w:val="4912A194"/>
    <w:lvl w:ilvl="0" w:tplc="080A0001">
      <w:start w:val="1"/>
      <w:numFmt w:val="bullet"/>
      <w:lvlText w:val=""/>
      <w:lvlJc w:val="left"/>
      <w:pPr>
        <w:ind w:left="767" w:hanging="360"/>
      </w:pPr>
      <w:rPr>
        <w:rFonts w:ascii="Symbol" w:hAnsi="Symbol" w:hint="default"/>
      </w:rPr>
    </w:lvl>
    <w:lvl w:ilvl="1" w:tplc="080A0003" w:tentative="1">
      <w:start w:val="1"/>
      <w:numFmt w:val="bullet"/>
      <w:lvlText w:val="o"/>
      <w:lvlJc w:val="left"/>
      <w:pPr>
        <w:ind w:left="1487" w:hanging="360"/>
      </w:pPr>
      <w:rPr>
        <w:rFonts w:ascii="Courier New" w:hAnsi="Courier New" w:cs="Courier New" w:hint="default"/>
      </w:rPr>
    </w:lvl>
    <w:lvl w:ilvl="2" w:tplc="080A0005" w:tentative="1">
      <w:start w:val="1"/>
      <w:numFmt w:val="bullet"/>
      <w:lvlText w:val=""/>
      <w:lvlJc w:val="left"/>
      <w:pPr>
        <w:ind w:left="2207" w:hanging="360"/>
      </w:pPr>
      <w:rPr>
        <w:rFonts w:ascii="Wingdings" w:hAnsi="Wingdings" w:hint="default"/>
      </w:rPr>
    </w:lvl>
    <w:lvl w:ilvl="3" w:tplc="080A0001" w:tentative="1">
      <w:start w:val="1"/>
      <w:numFmt w:val="bullet"/>
      <w:lvlText w:val=""/>
      <w:lvlJc w:val="left"/>
      <w:pPr>
        <w:ind w:left="2927" w:hanging="360"/>
      </w:pPr>
      <w:rPr>
        <w:rFonts w:ascii="Symbol" w:hAnsi="Symbol" w:hint="default"/>
      </w:rPr>
    </w:lvl>
    <w:lvl w:ilvl="4" w:tplc="080A0003" w:tentative="1">
      <w:start w:val="1"/>
      <w:numFmt w:val="bullet"/>
      <w:lvlText w:val="o"/>
      <w:lvlJc w:val="left"/>
      <w:pPr>
        <w:ind w:left="3647" w:hanging="360"/>
      </w:pPr>
      <w:rPr>
        <w:rFonts w:ascii="Courier New" w:hAnsi="Courier New" w:cs="Courier New" w:hint="default"/>
      </w:rPr>
    </w:lvl>
    <w:lvl w:ilvl="5" w:tplc="080A0005" w:tentative="1">
      <w:start w:val="1"/>
      <w:numFmt w:val="bullet"/>
      <w:lvlText w:val=""/>
      <w:lvlJc w:val="left"/>
      <w:pPr>
        <w:ind w:left="4367" w:hanging="360"/>
      </w:pPr>
      <w:rPr>
        <w:rFonts w:ascii="Wingdings" w:hAnsi="Wingdings" w:hint="default"/>
      </w:rPr>
    </w:lvl>
    <w:lvl w:ilvl="6" w:tplc="080A0001" w:tentative="1">
      <w:start w:val="1"/>
      <w:numFmt w:val="bullet"/>
      <w:lvlText w:val=""/>
      <w:lvlJc w:val="left"/>
      <w:pPr>
        <w:ind w:left="5087" w:hanging="360"/>
      </w:pPr>
      <w:rPr>
        <w:rFonts w:ascii="Symbol" w:hAnsi="Symbol" w:hint="default"/>
      </w:rPr>
    </w:lvl>
    <w:lvl w:ilvl="7" w:tplc="080A0003" w:tentative="1">
      <w:start w:val="1"/>
      <w:numFmt w:val="bullet"/>
      <w:lvlText w:val="o"/>
      <w:lvlJc w:val="left"/>
      <w:pPr>
        <w:ind w:left="5807" w:hanging="360"/>
      </w:pPr>
      <w:rPr>
        <w:rFonts w:ascii="Courier New" w:hAnsi="Courier New" w:cs="Courier New" w:hint="default"/>
      </w:rPr>
    </w:lvl>
    <w:lvl w:ilvl="8" w:tplc="080A0005" w:tentative="1">
      <w:start w:val="1"/>
      <w:numFmt w:val="bullet"/>
      <w:lvlText w:val=""/>
      <w:lvlJc w:val="left"/>
      <w:pPr>
        <w:ind w:left="6527" w:hanging="360"/>
      </w:pPr>
      <w:rPr>
        <w:rFonts w:ascii="Wingdings" w:hAnsi="Wingdings" w:hint="default"/>
      </w:rPr>
    </w:lvl>
  </w:abstractNum>
  <w:abstractNum w:abstractNumId="4" w15:restartNumberingAfterBreak="0">
    <w:nsid w:val="08543F8B"/>
    <w:multiLevelType w:val="hybridMultilevel"/>
    <w:tmpl w:val="D3EEF5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401322"/>
    <w:multiLevelType w:val="hybridMultilevel"/>
    <w:tmpl w:val="587C17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BAC6A7C"/>
    <w:multiLevelType w:val="hybridMultilevel"/>
    <w:tmpl w:val="CD0CF9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DA17D27"/>
    <w:multiLevelType w:val="hybridMultilevel"/>
    <w:tmpl w:val="41441D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D31D14"/>
    <w:multiLevelType w:val="hybridMultilevel"/>
    <w:tmpl w:val="A4909C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16B79D4"/>
    <w:multiLevelType w:val="hybridMultilevel"/>
    <w:tmpl w:val="05EC95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9250A6"/>
    <w:multiLevelType w:val="hybridMultilevel"/>
    <w:tmpl w:val="5D203174"/>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1" w15:restartNumberingAfterBreak="0">
    <w:nsid w:val="1E136E09"/>
    <w:multiLevelType w:val="hybridMultilevel"/>
    <w:tmpl w:val="2594F766"/>
    <w:lvl w:ilvl="0" w:tplc="08088D9A">
      <w:numFmt w:val="bullet"/>
      <w:lvlText w:val="•"/>
      <w:lvlJc w:val="left"/>
      <w:pPr>
        <w:ind w:left="405"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2264E46"/>
    <w:multiLevelType w:val="hybridMultilevel"/>
    <w:tmpl w:val="522A65B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91A7DE5"/>
    <w:multiLevelType w:val="multilevel"/>
    <w:tmpl w:val="080A001D"/>
    <w:lvl w:ilvl="0">
      <w:start w:val="1"/>
      <w:numFmt w:val="decimal"/>
      <w:lvlText w:val="%1)"/>
      <w:lvlJc w:val="left"/>
      <w:pPr>
        <w:ind w:left="720" w:hanging="360"/>
      </w:pPr>
    </w:lvl>
    <w:lvl w:ilvl="1">
      <w:start w:val="1"/>
      <w:numFmt w:val="lowerLetter"/>
      <w:lvlText w:val="%2)"/>
      <w:lvlJc w:val="left"/>
      <w:pPr>
        <w:ind w:left="1080" w:hanging="360"/>
      </w:pPr>
      <w:rPr>
        <w:rFonts w:hint="default"/>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4" w15:restartNumberingAfterBreak="0">
    <w:nsid w:val="2B3D0389"/>
    <w:multiLevelType w:val="hybridMultilevel"/>
    <w:tmpl w:val="900CAF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C88775F"/>
    <w:multiLevelType w:val="hybridMultilevel"/>
    <w:tmpl w:val="7E481E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0B7D16"/>
    <w:multiLevelType w:val="hybridMultilevel"/>
    <w:tmpl w:val="FDDA28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D5F0B79"/>
    <w:multiLevelType w:val="hybridMultilevel"/>
    <w:tmpl w:val="96B4F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D9B6733"/>
    <w:multiLevelType w:val="multilevel"/>
    <w:tmpl w:val="5B0C3472"/>
    <w:lvl w:ilvl="0">
      <w:start w:val="1"/>
      <w:numFmt w:val="decimal"/>
      <w:pStyle w:val="Ttulo1"/>
      <w:lvlText w:val="Capítulo %1"/>
      <w:lvlJc w:val="left"/>
      <w:pPr>
        <w:ind w:left="432" w:hanging="432"/>
      </w:pPr>
      <w:rPr>
        <w:rFonts w:hint="default"/>
        <w:sz w:val="96"/>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313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4FB463B7"/>
    <w:multiLevelType w:val="hybridMultilevel"/>
    <w:tmpl w:val="05EC95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0661404"/>
    <w:multiLevelType w:val="hybridMultilevel"/>
    <w:tmpl w:val="257ECE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5B95A54"/>
    <w:multiLevelType w:val="hybridMultilevel"/>
    <w:tmpl w:val="FEC2E8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9C47DC3"/>
    <w:multiLevelType w:val="hybridMultilevel"/>
    <w:tmpl w:val="04B852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B7159B4"/>
    <w:multiLevelType w:val="hybridMultilevel"/>
    <w:tmpl w:val="3AFE7F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0491E12"/>
    <w:multiLevelType w:val="hybridMultilevel"/>
    <w:tmpl w:val="AA6462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1653B96"/>
    <w:multiLevelType w:val="hybridMultilevel"/>
    <w:tmpl w:val="3D101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19C7A40"/>
    <w:multiLevelType w:val="multilevel"/>
    <w:tmpl w:val="A4909C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53F7ED2"/>
    <w:multiLevelType w:val="hybridMultilevel"/>
    <w:tmpl w:val="1E96C0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CCF0625"/>
    <w:multiLevelType w:val="multilevel"/>
    <w:tmpl w:val="8F2E5352"/>
    <w:lvl w:ilvl="0">
      <w:start w:val="1"/>
      <w:numFmt w:val="decimal"/>
      <w:lvlText w:val="%1."/>
      <w:lvlJc w:val="left"/>
      <w:pPr>
        <w:ind w:left="3196"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5A34658"/>
    <w:multiLevelType w:val="hybridMultilevel"/>
    <w:tmpl w:val="A44209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7D620DB"/>
    <w:multiLevelType w:val="hybridMultilevel"/>
    <w:tmpl w:val="2DAA5A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16"/>
  </w:num>
  <w:num w:numId="4">
    <w:abstractNumId w:val="24"/>
  </w:num>
  <w:num w:numId="5">
    <w:abstractNumId w:val="8"/>
  </w:num>
  <w:num w:numId="6">
    <w:abstractNumId w:val="14"/>
  </w:num>
  <w:num w:numId="7">
    <w:abstractNumId w:val="28"/>
  </w:num>
  <w:num w:numId="8">
    <w:abstractNumId w:val="12"/>
  </w:num>
  <w:num w:numId="9">
    <w:abstractNumId w:val="27"/>
  </w:num>
  <w:num w:numId="10">
    <w:abstractNumId w:val="22"/>
  </w:num>
  <w:num w:numId="11">
    <w:abstractNumId w:val="30"/>
  </w:num>
  <w:num w:numId="12">
    <w:abstractNumId w:val="21"/>
  </w:num>
  <w:num w:numId="13">
    <w:abstractNumId w:val="15"/>
  </w:num>
  <w:num w:numId="14">
    <w:abstractNumId w:val="0"/>
  </w:num>
  <w:num w:numId="15">
    <w:abstractNumId w:val="11"/>
  </w:num>
  <w:num w:numId="16">
    <w:abstractNumId w:val="3"/>
  </w:num>
  <w:num w:numId="17">
    <w:abstractNumId w:val="20"/>
  </w:num>
  <w:num w:numId="18">
    <w:abstractNumId w:val="7"/>
  </w:num>
  <w:num w:numId="19">
    <w:abstractNumId w:val="23"/>
  </w:num>
  <w:num w:numId="20">
    <w:abstractNumId w:val="26"/>
  </w:num>
  <w:num w:numId="21">
    <w:abstractNumId w:val="2"/>
  </w:num>
  <w:num w:numId="22">
    <w:abstractNumId w:val="29"/>
  </w:num>
  <w:num w:numId="23">
    <w:abstractNumId w:val="1"/>
  </w:num>
  <w:num w:numId="24">
    <w:abstractNumId w:val="5"/>
  </w:num>
  <w:num w:numId="25">
    <w:abstractNumId w:val="6"/>
  </w:num>
  <w:num w:numId="26">
    <w:abstractNumId w:val="19"/>
  </w:num>
  <w:num w:numId="27">
    <w:abstractNumId w:val="9"/>
  </w:num>
  <w:num w:numId="28">
    <w:abstractNumId w:val="10"/>
  </w:num>
  <w:num w:numId="29">
    <w:abstractNumId w:val="17"/>
  </w:num>
  <w:num w:numId="30">
    <w:abstractNumId w:val="25"/>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s-MX" w:vendorID="64" w:dllVersion="0" w:nlCheck="1" w:checkStyle="1"/>
  <w:activeWritingStyle w:appName="MSWord" w:lang="en-US" w:vendorID="64" w:dllVersion="0" w:nlCheck="1" w:checkStyle="0"/>
  <w:activeWritingStyle w:appName="MSWord" w:lang="es-ES" w:vendorID="64" w:dllVersion="0" w:nlCheck="1" w:checkStyle="0"/>
  <w:activeWritingStyle w:appName="MSWord" w:lang="fr-FR" w:vendorID="64" w:dllVersion="0" w:nlCheck="1" w:checkStyle="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590"/>
    <w:rsid w:val="00006439"/>
    <w:rsid w:val="000127D7"/>
    <w:rsid w:val="000164C4"/>
    <w:rsid w:val="00025A36"/>
    <w:rsid w:val="00035ED6"/>
    <w:rsid w:val="00037A30"/>
    <w:rsid w:val="000468B1"/>
    <w:rsid w:val="00046953"/>
    <w:rsid w:val="000479C5"/>
    <w:rsid w:val="00052B62"/>
    <w:rsid w:val="00055926"/>
    <w:rsid w:val="00061C26"/>
    <w:rsid w:val="0006511B"/>
    <w:rsid w:val="00066AF7"/>
    <w:rsid w:val="0007332D"/>
    <w:rsid w:val="00076CD7"/>
    <w:rsid w:val="00080C04"/>
    <w:rsid w:val="00085255"/>
    <w:rsid w:val="0008636B"/>
    <w:rsid w:val="00086DB6"/>
    <w:rsid w:val="00094199"/>
    <w:rsid w:val="00094A7E"/>
    <w:rsid w:val="00096BD7"/>
    <w:rsid w:val="00097303"/>
    <w:rsid w:val="00097F64"/>
    <w:rsid w:val="000A319A"/>
    <w:rsid w:val="000A33FE"/>
    <w:rsid w:val="000A48A3"/>
    <w:rsid w:val="000A6D46"/>
    <w:rsid w:val="000B3109"/>
    <w:rsid w:val="000B359A"/>
    <w:rsid w:val="000B3917"/>
    <w:rsid w:val="000B4004"/>
    <w:rsid w:val="000B6335"/>
    <w:rsid w:val="000C0BC5"/>
    <w:rsid w:val="000C1146"/>
    <w:rsid w:val="000C20DA"/>
    <w:rsid w:val="000D5C57"/>
    <w:rsid w:val="000E0D86"/>
    <w:rsid w:val="000E1619"/>
    <w:rsid w:val="000E162E"/>
    <w:rsid w:val="00100252"/>
    <w:rsid w:val="0010601E"/>
    <w:rsid w:val="00110F5C"/>
    <w:rsid w:val="001120CA"/>
    <w:rsid w:val="001146A4"/>
    <w:rsid w:val="00123C72"/>
    <w:rsid w:val="00123E2C"/>
    <w:rsid w:val="00143396"/>
    <w:rsid w:val="001439C9"/>
    <w:rsid w:val="001450E0"/>
    <w:rsid w:val="00145670"/>
    <w:rsid w:val="00146AAC"/>
    <w:rsid w:val="00147631"/>
    <w:rsid w:val="001500F7"/>
    <w:rsid w:val="00151BB2"/>
    <w:rsid w:val="00152BA5"/>
    <w:rsid w:val="00156634"/>
    <w:rsid w:val="00166481"/>
    <w:rsid w:val="0017042A"/>
    <w:rsid w:val="001709BC"/>
    <w:rsid w:val="001726C9"/>
    <w:rsid w:val="00173B1F"/>
    <w:rsid w:val="001774F8"/>
    <w:rsid w:val="00182A02"/>
    <w:rsid w:val="001834EF"/>
    <w:rsid w:val="00186D54"/>
    <w:rsid w:val="001947CD"/>
    <w:rsid w:val="00197727"/>
    <w:rsid w:val="0019776B"/>
    <w:rsid w:val="001A0F6E"/>
    <w:rsid w:val="001A419D"/>
    <w:rsid w:val="001A614A"/>
    <w:rsid w:val="001A6FEA"/>
    <w:rsid w:val="001B00A5"/>
    <w:rsid w:val="001B3995"/>
    <w:rsid w:val="001C15D5"/>
    <w:rsid w:val="001C577F"/>
    <w:rsid w:val="001D58BB"/>
    <w:rsid w:val="001E06D1"/>
    <w:rsid w:val="001E2DB5"/>
    <w:rsid w:val="001E7B30"/>
    <w:rsid w:val="001F43FE"/>
    <w:rsid w:val="001F6D2B"/>
    <w:rsid w:val="001F78A3"/>
    <w:rsid w:val="00202482"/>
    <w:rsid w:val="002036A0"/>
    <w:rsid w:val="00204387"/>
    <w:rsid w:val="00205DAE"/>
    <w:rsid w:val="002215B6"/>
    <w:rsid w:val="00223331"/>
    <w:rsid w:val="00224441"/>
    <w:rsid w:val="002247A7"/>
    <w:rsid w:val="00226233"/>
    <w:rsid w:val="0023100C"/>
    <w:rsid w:val="00241CEE"/>
    <w:rsid w:val="002424A1"/>
    <w:rsid w:val="00242C10"/>
    <w:rsid w:val="00247FC2"/>
    <w:rsid w:val="0025283A"/>
    <w:rsid w:val="002569C8"/>
    <w:rsid w:val="00256CD9"/>
    <w:rsid w:val="00264714"/>
    <w:rsid w:val="00265824"/>
    <w:rsid w:val="00267A2C"/>
    <w:rsid w:val="00275C30"/>
    <w:rsid w:val="0027757A"/>
    <w:rsid w:val="00277930"/>
    <w:rsid w:val="00277F5B"/>
    <w:rsid w:val="002807B4"/>
    <w:rsid w:val="00282EAE"/>
    <w:rsid w:val="00283E37"/>
    <w:rsid w:val="00286931"/>
    <w:rsid w:val="00286EC3"/>
    <w:rsid w:val="002927EA"/>
    <w:rsid w:val="00295F32"/>
    <w:rsid w:val="0029601D"/>
    <w:rsid w:val="002970AC"/>
    <w:rsid w:val="002A158B"/>
    <w:rsid w:val="002B5F37"/>
    <w:rsid w:val="002C183D"/>
    <w:rsid w:val="002C529D"/>
    <w:rsid w:val="002C793B"/>
    <w:rsid w:val="002D06B9"/>
    <w:rsid w:val="002D0F03"/>
    <w:rsid w:val="002D11BF"/>
    <w:rsid w:val="002D19B1"/>
    <w:rsid w:val="002D2AC9"/>
    <w:rsid w:val="002D2AEA"/>
    <w:rsid w:val="002E4933"/>
    <w:rsid w:val="002E6151"/>
    <w:rsid w:val="002E62B9"/>
    <w:rsid w:val="002E6410"/>
    <w:rsid w:val="002E7113"/>
    <w:rsid w:val="002E7F2F"/>
    <w:rsid w:val="002F3075"/>
    <w:rsid w:val="002F3847"/>
    <w:rsid w:val="00304F30"/>
    <w:rsid w:val="00311E28"/>
    <w:rsid w:val="00312B31"/>
    <w:rsid w:val="003139FA"/>
    <w:rsid w:val="003216D3"/>
    <w:rsid w:val="00321C2E"/>
    <w:rsid w:val="00327447"/>
    <w:rsid w:val="0033370B"/>
    <w:rsid w:val="003338B8"/>
    <w:rsid w:val="00333F65"/>
    <w:rsid w:val="00334EC5"/>
    <w:rsid w:val="003379E9"/>
    <w:rsid w:val="00341BFA"/>
    <w:rsid w:val="0034231F"/>
    <w:rsid w:val="00342493"/>
    <w:rsid w:val="003464D9"/>
    <w:rsid w:val="00350ED5"/>
    <w:rsid w:val="003515E1"/>
    <w:rsid w:val="00351B24"/>
    <w:rsid w:val="00352B25"/>
    <w:rsid w:val="00362DBF"/>
    <w:rsid w:val="0036397B"/>
    <w:rsid w:val="00364707"/>
    <w:rsid w:val="003746D2"/>
    <w:rsid w:val="0038658E"/>
    <w:rsid w:val="00391E61"/>
    <w:rsid w:val="003921B4"/>
    <w:rsid w:val="0039511C"/>
    <w:rsid w:val="003A1FAE"/>
    <w:rsid w:val="003A65B6"/>
    <w:rsid w:val="003B16ED"/>
    <w:rsid w:val="003B3B40"/>
    <w:rsid w:val="003B4080"/>
    <w:rsid w:val="003B4BA5"/>
    <w:rsid w:val="003B55F9"/>
    <w:rsid w:val="003C0A79"/>
    <w:rsid w:val="003C0D9A"/>
    <w:rsid w:val="003C2555"/>
    <w:rsid w:val="003C272C"/>
    <w:rsid w:val="003C554B"/>
    <w:rsid w:val="003C7F72"/>
    <w:rsid w:val="003D0A24"/>
    <w:rsid w:val="003E1734"/>
    <w:rsid w:val="003E17B4"/>
    <w:rsid w:val="003E7848"/>
    <w:rsid w:val="003F0607"/>
    <w:rsid w:val="003F222D"/>
    <w:rsid w:val="003F3725"/>
    <w:rsid w:val="003F5516"/>
    <w:rsid w:val="00401B2B"/>
    <w:rsid w:val="00402075"/>
    <w:rsid w:val="004022CA"/>
    <w:rsid w:val="004031FB"/>
    <w:rsid w:val="00403753"/>
    <w:rsid w:val="00404421"/>
    <w:rsid w:val="0040479D"/>
    <w:rsid w:val="00405478"/>
    <w:rsid w:val="00410510"/>
    <w:rsid w:val="00414485"/>
    <w:rsid w:val="0041498B"/>
    <w:rsid w:val="00415382"/>
    <w:rsid w:val="00420597"/>
    <w:rsid w:val="00420A77"/>
    <w:rsid w:val="00425B6C"/>
    <w:rsid w:val="00426C01"/>
    <w:rsid w:val="00430892"/>
    <w:rsid w:val="00430D34"/>
    <w:rsid w:val="00435561"/>
    <w:rsid w:val="00436880"/>
    <w:rsid w:val="004370EC"/>
    <w:rsid w:val="0044114E"/>
    <w:rsid w:val="00441CA0"/>
    <w:rsid w:val="00444E19"/>
    <w:rsid w:val="00450FF7"/>
    <w:rsid w:val="00455EF9"/>
    <w:rsid w:val="00456FB5"/>
    <w:rsid w:val="00464FA5"/>
    <w:rsid w:val="00466A40"/>
    <w:rsid w:val="00467EDB"/>
    <w:rsid w:val="004702D5"/>
    <w:rsid w:val="00473148"/>
    <w:rsid w:val="00475044"/>
    <w:rsid w:val="00480798"/>
    <w:rsid w:val="00480C4E"/>
    <w:rsid w:val="00483A7A"/>
    <w:rsid w:val="0049123E"/>
    <w:rsid w:val="0049243E"/>
    <w:rsid w:val="004A1B4A"/>
    <w:rsid w:val="004A6D29"/>
    <w:rsid w:val="004B038C"/>
    <w:rsid w:val="004B1EF8"/>
    <w:rsid w:val="004B2BAA"/>
    <w:rsid w:val="004B2EE7"/>
    <w:rsid w:val="004B3D7C"/>
    <w:rsid w:val="004C2C38"/>
    <w:rsid w:val="004C50A7"/>
    <w:rsid w:val="004C5E1F"/>
    <w:rsid w:val="004C68F3"/>
    <w:rsid w:val="004C6E4E"/>
    <w:rsid w:val="004D28C2"/>
    <w:rsid w:val="004D29C9"/>
    <w:rsid w:val="004D7A47"/>
    <w:rsid w:val="004E2BE3"/>
    <w:rsid w:val="004E3CCA"/>
    <w:rsid w:val="004E69C9"/>
    <w:rsid w:val="004F1A26"/>
    <w:rsid w:val="004F2E9E"/>
    <w:rsid w:val="004F5CAC"/>
    <w:rsid w:val="004F639D"/>
    <w:rsid w:val="004F71F0"/>
    <w:rsid w:val="00500490"/>
    <w:rsid w:val="0050095A"/>
    <w:rsid w:val="005032DD"/>
    <w:rsid w:val="00503E39"/>
    <w:rsid w:val="00511453"/>
    <w:rsid w:val="005145CC"/>
    <w:rsid w:val="00517ADE"/>
    <w:rsid w:val="005208EA"/>
    <w:rsid w:val="00521036"/>
    <w:rsid w:val="00525B31"/>
    <w:rsid w:val="00527F5E"/>
    <w:rsid w:val="00531A5C"/>
    <w:rsid w:val="00543886"/>
    <w:rsid w:val="00546019"/>
    <w:rsid w:val="005471CC"/>
    <w:rsid w:val="00547ADF"/>
    <w:rsid w:val="00550D3D"/>
    <w:rsid w:val="00552E9E"/>
    <w:rsid w:val="00557D27"/>
    <w:rsid w:val="00560177"/>
    <w:rsid w:val="005630BA"/>
    <w:rsid w:val="0056324E"/>
    <w:rsid w:val="005673E6"/>
    <w:rsid w:val="00572E94"/>
    <w:rsid w:val="00574596"/>
    <w:rsid w:val="00575AA3"/>
    <w:rsid w:val="005779DE"/>
    <w:rsid w:val="00580852"/>
    <w:rsid w:val="00581817"/>
    <w:rsid w:val="005821AC"/>
    <w:rsid w:val="00590A90"/>
    <w:rsid w:val="00593985"/>
    <w:rsid w:val="00594A57"/>
    <w:rsid w:val="0059509B"/>
    <w:rsid w:val="005956F1"/>
    <w:rsid w:val="005A2D48"/>
    <w:rsid w:val="005A5805"/>
    <w:rsid w:val="005A5EA8"/>
    <w:rsid w:val="005B47DE"/>
    <w:rsid w:val="005B7F60"/>
    <w:rsid w:val="005C1CA4"/>
    <w:rsid w:val="005C2FE9"/>
    <w:rsid w:val="005C43A6"/>
    <w:rsid w:val="005C4EA2"/>
    <w:rsid w:val="005C71C0"/>
    <w:rsid w:val="005C7AA2"/>
    <w:rsid w:val="005D1985"/>
    <w:rsid w:val="005D321E"/>
    <w:rsid w:val="005D536F"/>
    <w:rsid w:val="005D64C5"/>
    <w:rsid w:val="005D6B2D"/>
    <w:rsid w:val="005D7631"/>
    <w:rsid w:val="005E0DBB"/>
    <w:rsid w:val="005E4E78"/>
    <w:rsid w:val="005E7884"/>
    <w:rsid w:val="005F2C56"/>
    <w:rsid w:val="005F2C7F"/>
    <w:rsid w:val="005F3139"/>
    <w:rsid w:val="0060049D"/>
    <w:rsid w:val="00600C8C"/>
    <w:rsid w:val="006020C0"/>
    <w:rsid w:val="006043D2"/>
    <w:rsid w:val="006051DD"/>
    <w:rsid w:val="00606136"/>
    <w:rsid w:val="00606145"/>
    <w:rsid w:val="006170C2"/>
    <w:rsid w:val="00617871"/>
    <w:rsid w:val="00623F95"/>
    <w:rsid w:val="00633810"/>
    <w:rsid w:val="006342F8"/>
    <w:rsid w:val="00634556"/>
    <w:rsid w:val="00635B27"/>
    <w:rsid w:val="0063600A"/>
    <w:rsid w:val="006371D2"/>
    <w:rsid w:val="00643E50"/>
    <w:rsid w:val="00646567"/>
    <w:rsid w:val="0065212A"/>
    <w:rsid w:val="00653817"/>
    <w:rsid w:val="006611D9"/>
    <w:rsid w:val="006616C6"/>
    <w:rsid w:val="00661724"/>
    <w:rsid w:val="00663A0D"/>
    <w:rsid w:val="00665468"/>
    <w:rsid w:val="00667BB5"/>
    <w:rsid w:val="00673B04"/>
    <w:rsid w:val="006830B2"/>
    <w:rsid w:val="00687EFE"/>
    <w:rsid w:val="00692B41"/>
    <w:rsid w:val="006A1289"/>
    <w:rsid w:val="006A3144"/>
    <w:rsid w:val="006A68A9"/>
    <w:rsid w:val="006B30D0"/>
    <w:rsid w:val="006B38AC"/>
    <w:rsid w:val="006B5F2B"/>
    <w:rsid w:val="006C018D"/>
    <w:rsid w:val="006C20D1"/>
    <w:rsid w:val="006C5180"/>
    <w:rsid w:val="006D2405"/>
    <w:rsid w:val="006D548A"/>
    <w:rsid w:val="006E143D"/>
    <w:rsid w:val="006E296B"/>
    <w:rsid w:val="006E566D"/>
    <w:rsid w:val="006E5D12"/>
    <w:rsid w:val="006F7576"/>
    <w:rsid w:val="00703AD1"/>
    <w:rsid w:val="00704A71"/>
    <w:rsid w:val="00711D41"/>
    <w:rsid w:val="007140F1"/>
    <w:rsid w:val="00715A6E"/>
    <w:rsid w:val="00715AF7"/>
    <w:rsid w:val="00716FAA"/>
    <w:rsid w:val="00722221"/>
    <w:rsid w:val="00722540"/>
    <w:rsid w:val="00723C00"/>
    <w:rsid w:val="00723F9C"/>
    <w:rsid w:val="00727E43"/>
    <w:rsid w:val="00731B12"/>
    <w:rsid w:val="0073352E"/>
    <w:rsid w:val="007419D2"/>
    <w:rsid w:val="0075556A"/>
    <w:rsid w:val="00756631"/>
    <w:rsid w:val="007566B9"/>
    <w:rsid w:val="00761075"/>
    <w:rsid w:val="00762322"/>
    <w:rsid w:val="007649CA"/>
    <w:rsid w:val="00765FE9"/>
    <w:rsid w:val="007677CB"/>
    <w:rsid w:val="0078166B"/>
    <w:rsid w:val="0078468E"/>
    <w:rsid w:val="00790DBE"/>
    <w:rsid w:val="00791E18"/>
    <w:rsid w:val="007A094C"/>
    <w:rsid w:val="007A2DC0"/>
    <w:rsid w:val="007A7125"/>
    <w:rsid w:val="007A7B2B"/>
    <w:rsid w:val="007B0A71"/>
    <w:rsid w:val="007B1899"/>
    <w:rsid w:val="007B421A"/>
    <w:rsid w:val="007B61E1"/>
    <w:rsid w:val="007C0E0D"/>
    <w:rsid w:val="007D5076"/>
    <w:rsid w:val="007E1A60"/>
    <w:rsid w:val="007E5CB5"/>
    <w:rsid w:val="007E63AC"/>
    <w:rsid w:val="007F0898"/>
    <w:rsid w:val="007F18AC"/>
    <w:rsid w:val="007F5DEA"/>
    <w:rsid w:val="00802B89"/>
    <w:rsid w:val="00804048"/>
    <w:rsid w:val="008040D4"/>
    <w:rsid w:val="00807FA3"/>
    <w:rsid w:val="00811DC1"/>
    <w:rsid w:val="00817F82"/>
    <w:rsid w:val="008226AB"/>
    <w:rsid w:val="008265D3"/>
    <w:rsid w:val="0083027B"/>
    <w:rsid w:val="00833845"/>
    <w:rsid w:val="00833950"/>
    <w:rsid w:val="00834764"/>
    <w:rsid w:val="00837F1D"/>
    <w:rsid w:val="00841896"/>
    <w:rsid w:val="00842A73"/>
    <w:rsid w:val="00846361"/>
    <w:rsid w:val="00851A83"/>
    <w:rsid w:val="00862169"/>
    <w:rsid w:val="0086740A"/>
    <w:rsid w:val="00867E49"/>
    <w:rsid w:val="00871390"/>
    <w:rsid w:val="008743C3"/>
    <w:rsid w:val="00875110"/>
    <w:rsid w:val="00876F85"/>
    <w:rsid w:val="008800CF"/>
    <w:rsid w:val="0088321E"/>
    <w:rsid w:val="00883A22"/>
    <w:rsid w:val="0088476D"/>
    <w:rsid w:val="00885237"/>
    <w:rsid w:val="00887F2E"/>
    <w:rsid w:val="0089172A"/>
    <w:rsid w:val="00893714"/>
    <w:rsid w:val="008947F8"/>
    <w:rsid w:val="00894818"/>
    <w:rsid w:val="00894EE7"/>
    <w:rsid w:val="008A3B1D"/>
    <w:rsid w:val="008A53B6"/>
    <w:rsid w:val="008B1E5F"/>
    <w:rsid w:val="008B502B"/>
    <w:rsid w:val="008C1B85"/>
    <w:rsid w:val="008C3CB9"/>
    <w:rsid w:val="008C49A1"/>
    <w:rsid w:val="008C5DEC"/>
    <w:rsid w:val="008C6051"/>
    <w:rsid w:val="008D0C16"/>
    <w:rsid w:val="008D14E1"/>
    <w:rsid w:val="008D1626"/>
    <w:rsid w:val="008D2936"/>
    <w:rsid w:val="008D348A"/>
    <w:rsid w:val="008D48D5"/>
    <w:rsid w:val="008E3FF7"/>
    <w:rsid w:val="008E5857"/>
    <w:rsid w:val="008E5FCD"/>
    <w:rsid w:val="00901EFB"/>
    <w:rsid w:val="00903F01"/>
    <w:rsid w:val="009101F5"/>
    <w:rsid w:val="00913508"/>
    <w:rsid w:val="0092121F"/>
    <w:rsid w:val="009222D0"/>
    <w:rsid w:val="00924A31"/>
    <w:rsid w:val="00926B94"/>
    <w:rsid w:val="00927851"/>
    <w:rsid w:val="00930085"/>
    <w:rsid w:val="00934C3A"/>
    <w:rsid w:val="00936434"/>
    <w:rsid w:val="00936895"/>
    <w:rsid w:val="00942B3D"/>
    <w:rsid w:val="0094780D"/>
    <w:rsid w:val="009479F1"/>
    <w:rsid w:val="00956261"/>
    <w:rsid w:val="009706D5"/>
    <w:rsid w:val="00976914"/>
    <w:rsid w:val="00977189"/>
    <w:rsid w:val="0097799B"/>
    <w:rsid w:val="00977DB3"/>
    <w:rsid w:val="0098747E"/>
    <w:rsid w:val="00996157"/>
    <w:rsid w:val="009A0715"/>
    <w:rsid w:val="009A0B6C"/>
    <w:rsid w:val="009B151B"/>
    <w:rsid w:val="009B7115"/>
    <w:rsid w:val="009C1BD9"/>
    <w:rsid w:val="009C7A77"/>
    <w:rsid w:val="009D0BB5"/>
    <w:rsid w:val="009D1CB8"/>
    <w:rsid w:val="009D2E5C"/>
    <w:rsid w:val="009D5916"/>
    <w:rsid w:val="009D62B2"/>
    <w:rsid w:val="009E0005"/>
    <w:rsid w:val="009E7B7D"/>
    <w:rsid w:val="009F21FE"/>
    <w:rsid w:val="00A00D2F"/>
    <w:rsid w:val="00A015F7"/>
    <w:rsid w:val="00A01CA3"/>
    <w:rsid w:val="00A04F95"/>
    <w:rsid w:val="00A069F6"/>
    <w:rsid w:val="00A103DF"/>
    <w:rsid w:val="00A10C39"/>
    <w:rsid w:val="00A11BBD"/>
    <w:rsid w:val="00A14D1B"/>
    <w:rsid w:val="00A17CF0"/>
    <w:rsid w:val="00A23E01"/>
    <w:rsid w:val="00A33E38"/>
    <w:rsid w:val="00A37A87"/>
    <w:rsid w:val="00A40CF2"/>
    <w:rsid w:val="00A41278"/>
    <w:rsid w:val="00A4212B"/>
    <w:rsid w:val="00A450F0"/>
    <w:rsid w:val="00A470FD"/>
    <w:rsid w:val="00A5376C"/>
    <w:rsid w:val="00A53B17"/>
    <w:rsid w:val="00A56023"/>
    <w:rsid w:val="00A60853"/>
    <w:rsid w:val="00A61B4E"/>
    <w:rsid w:val="00A64106"/>
    <w:rsid w:val="00A67D5F"/>
    <w:rsid w:val="00A70518"/>
    <w:rsid w:val="00A716BB"/>
    <w:rsid w:val="00A76972"/>
    <w:rsid w:val="00A85E92"/>
    <w:rsid w:val="00A9162B"/>
    <w:rsid w:val="00A942DD"/>
    <w:rsid w:val="00A955F5"/>
    <w:rsid w:val="00AA687C"/>
    <w:rsid w:val="00AB19AC"/>
    <w:rsid w:val="00AB395E"/>
    <w:rsid w:val="00AB4CD1"/>
    <w:rsid w:val="00AB5967"/>
    <w:rsid w:val="00AC0BBB"/>
    <w:rsid w:val="00AC2062"/>
    <w:rsid w:val="00AE1151"/>
    <w:rsid w:val="00AE1EBF"/>
    <w:rsid w:val="00AE2080"/>
    <w:rsid w:val="00AE5384"/>
    <w:rsid w:val="00AE6D31"/>
    <w:rsid w:val="00B04E65"/>
    <w:rsid w:val="00B05CC9"/>
    <w:rsid w:val="00B07BB9"/>
    <w:rsid w:val="00B12824"/>
    <w:rsid w:val="00B1749D"/>
    <w:rsid w:val="00B20E20"/>
    <w:rsid w:val="00B25388"/>
    <w:rsid w:val="00B31F4C"/>
    <w:rsid w:val="00B33F71"/>
    <w:rsid w:val="00B34579"/>
    <w:rsid w:val="00B424D0"/>
    <w:rsid w:val="00B42B62"/>
    <w:rsid w:val="00B43D57"/>
    <w:rsid w:val="00B502AE"/>
    <w:rsid w:val="00B51196"/>
    <w:rsid w:val="00B60394"/>
    <w:rsid w:val="00B6137B"/>
    <w:rsid w:val="00B6319B"/>
    <w:rsid w:val="00B64BA5"/>
    <w:rsid w:val="00B6551D"/>
    <w:rsid w:val="00B70773"/>
    <w:rsid w:val="00B73142"/>
    <w:rsid w:val="00B83619"/>
    <w:rsid w:val="00B83A02"/>
    <w:rsid w:val="00B970FF"/>
    <w:rsid w:val="00BA1D01"/>
    <w:rsid w:val="00BA23C2"/>
    <w:rsid w:val="00BA3584"/>
    <w:rsid w:val="00BA5C40"/>
    <w:rsid w:val="00BA6CDF"/>
    <w:rsid w:val="00BB0368"/>
    <w:rsid w:val="00BB1A77"/>
    <w:rsid w:val="00BB3CE8"/>
    <w:rsid w:val="00BC265E"/>
    <w:rsid w:val="00BC5F11"/>
    <w:rsid w:val="00BD14B2"/>
    <w:rsid w:val="00BD3134"/>
    <w:rsid w:val="00BD3856"/>
    <w:rsid w:val="00BD3F33"/>
    <w:rsid w:val="00BE1336"/>
    <w:rsid w:val="00BE3EF4"/>
    <w:rsid w:val="00BE4E2C"/>
    <w:rsid w:val="00BE682D"/>
    <w:rsid w:val="00BF2947"/>
    <w:rsid w:val="00BF665B"/>
    <w:rsid w:val="00BF71F7"/>
    <w:rsid w:val="00C0177E"/>
    <w:rsid w:val="00C030D5"/>
    <w:rsid w:val="00C046EC"/>
    <w:rsid w:val="00C06190"/>
    <w:rsid w:val="00C13653"/>
    <w:rsid w:val="00C1699C"/>
    <w:rsid w:val="00C2126E"/>
    <w:rsid w:val="00C21DE4"/>
    <w:rsid w:val="00C22276"/>
    <w:rsid w:val="00C233FB"/>
    <w:rsid w:val="00C23C99"/>
    <w:rsid w:val="00C31166"/>
    <w:rsid w:val="00C3128F"/>
    <w:rsid w:val="00C32188"/>
    <w:rsid w:val="00C35BBA"/>
    <w:rsid w:val="00C36837"/>
    <w:rsid w:val="00C41967"/>
    <w:rsid w:val="00C42AAD"/>
    <w:rsid w:val="00C5256A"/>
    <w:rsid w:val="00C6720C"/>
    <w:rsid w:val="00C83066"/>
    <w:rsid w:val="00C871FE"/>
    <w:rsid w:val="00C9026F"/>
    <w:rsid w:val="00C96CA8"/>
    <w:rsid w:val="00CA0D8C"/>
    <w:rsid w:val="00CA4EE2"/>
    <w:rsid w:val="00CA67F5"/>
    <w:rsid w:val="00CA79EC"/>
    <w:rsid w:val="00CB6170"/>
    <w:rsid w:val="00CB6E25"/>
    <w:rsid w:val="00CC3AFA"/>
    <w:rsid w:val="00CD2FF2"/>
    <w:rsid w:val="00CE3CF0"/>
    <w:rsid w:val="00CE6A73"/>
    <w:rsid w:val="00CE71ED"/>
    <w:rsid w:val="00CF63B8"/>
    <w:rsid w:val="00CF6BF9"/>
    <w:rsid w:val="00D00313"/>
    <w:rsid w:val="00D1623B"/>
    <w:rsid w:val="00D17A5B"/>
    <w:rsid w:val="00D20A07"/>
    <w:rsid w:val="00D20F89"/>
    <w:rsid w:val="00D215E4"/>
    <w:rsid w:val="00D21A6A"/>
    <w:rsid w:val="00D2279B"/>
    <w:rsid w:val="00D238E2"/>
    <w:rsid w:val="00D25041"/>
    <w:rsid w:val="00D251E5"/>
    <w:rsid w:val="00D26560"/>
    <w:rsid w:val="00D26645"/>
    <w:rsid w:val="00D32A39"/>
    <w:rsid w:val="00D415DE"/>
    <w:rsid w:val="00D433AC"/>
    <w:rsid w:val="00D51B3E"/>
    <w:rsid w:val="00D54EAF"/>
    <w:rsid w:val="00D55FF0"/>
    <w:rsid w:val="00D617E0"/>
    <w:rsid w:val="00D64981"/>
    <w:rsid w:val="00D65435"/>
    <w:rsid w:val="00D70D78"/>
    <w:rsid w:val="00D8022B"/>
    <w:rsid w:val="00D8298F"/>
    <w:rsid w:val="00D93590"/>
    <w:rsid w:val="00D956EB"/>
    <w:rsid w:val="00D95992"/>
    <w:rsid w:val="00D96F88"/>
    <w:rsid w:val="00DA38C2"/>
    <w:rsid w:val="00DA5324"/>
    <w:rsid w:val="00DA7D64"/>
    <w:rsid w:val="00DB17BF"/>
    <w:rsid w:val="00DB1DEE"/>
    <w:rsid w:val="00DB1F87"/>
    <w:rsid w:val="00DB46E9"/>
    <w:rsid w:val="00DC6972"/>
    <w:rsid w:val="00DD024B"/>
    <w:rsid w:val="00DD120F"/>
    <w:rsid w:val="00DD30B2"/>
    <w:rsid w:val="00DE03A2"/>
    <w:rsid w:val="00DE0F40"/>
    <w:rsid w:val="00DE2E91"/>
    <w:rsid w:val="00DF58A0"/>
    <w:rsid w:val="00DF64C3"/>
    <w:rsid w:val="00DF702F"/>
    <w:rsid w:val="00E03522"/>
    <w:rsid w:val="00E06455"/>
    <w:rsid w:val="00E0695A"/>
    <w:rsid w:val="00E07266"/>
    <w:rsid w:val="00E07818"/>
    <w:rsid w:val="00E12E48"/>
    <w:rsid w:val="00E1329E"/>
    <w:rsid w:val="00E15927"/>
    <w:rsid w:val="00E17178"/>
    <w:rsid w:val="00E245BC"/>
    <w:rsid w:val="00E27589"/>
    <w:rsid w:val="00E32DB0"/>
    <w:rsid w:val="00E341ED"/>
    <w:rsid w:val="00E3798B"/>
    <w:rsid w:val="00E43B99"/>
    <w:rsid w:val="00E45087"/>
    <w:rsid w:val="00E524A8"/>
    <w:rsid w:val="00E5558B"/>
    <w:rsid w:val="00E5752A"/>
    <w:rsid w:val="00E57B83"/>
    <w:rsid w:val="00E602CB"/>
    <w:rsid w:val="00E643D9"/>
    <w:rsid w:val="00E66A0F"/>
    <w:rsid w:val="00E714CA"/>
    <w:rsid w:val="00E77F8C"/>
    <w:rsid w:val="00E8161C"/>
    <w:rsid w:val="00E8379F"/>
    <w:rsid w:val="00E849D2"/>
    <w:rsid w:val="00EB1329"/>
    <w:rsid w:val="00EB2B5C"/>
    <w:rsid w:val="00EB49AC"/>
    <w:rsid w:val="00EC08C5"/>
    <w:rsid w:val="00EC7884"/>
    <w:rsid w:val="00ED0F08"/>
    <w:rsid w:val="00ED3468"/>
    <w:rsid w:val="00ED7D4B"/>
    <w:rsid w:val="00EE2BD5"/>
    <w:rsid w:val="00EE52FB"/>
    <w:rsid w:val="00EE60C0"/>
    <w:rsid w:val="00EF29AA"/>
    <w:rsid w:val="00EF2ECA"/>
    <w:rsid w:val="00EF4C0C"/>
    <w:rsid w:val="00EF5538"/>
    <w:rsid w:val="00F0466D"/>
    <w:rsid w:val="00F04F22"/>
    <w:rsid w:val="00F07634"/>
    <w:rsid w:val="00F1082D"/>
    <w:rsid w:val="00F12B78"/>
    <w:rsid w:val="00F15A03"/>
    <w:rsid w:val="00F223EE"/>
    <w:rsid w:val="00F226E5"/>
    <w:rsid w:val="00F233B6"/>
    <w:rsid w:val="00F253A5"/>
    <w:rsid w:val="00F27719"/>
    <w:rsid w:val="00F308DE"/>
    <w:rsid w:val="00F31FF8"/>
    <w:rsid w:val="00F3203D"/>
    <w:rsid w:val="00F34BFE"/>
    <w:rsid w:val="00F36C1A"/>
    <w:rsid w:val="00F37ED3"/>
    <w:rsid w:val="00F41371"/>
    <w:rsid w:val="00F453F6"/>
    <w:rsid w:val="00F45EAD"/>
    <w:rsid w:val="00F47F75"/>
    <w:rsid w:val="00F47F86"/>
    <w:rsid w:val="00F57B6C"/>
    <w:rsid w:val="00F57D0B"/>
    <w:rsid w:val="00F7606A"/>
    <w:rsid w:val="00F8135A"/>
    <w:rsid w:val="00F83B78"/>
    <w:rsid w:val="00F83C66"/>
    <w:rsid w:val="00F9125E"/>
    <w:rsid w:val="00F918E4"/>
    <w:rsid w:val="00F9473F"/>
    <w:rsid w:val="00FB2832"/>
    <w:rsid w:val="00FB3105"/>
    <w:rsid w:val="00FB6D91"/>
    <w:rsid w:val="00FC2B76"/>
    <w:rsid w:val="00FC2FED"/>
    <w:rsid w:val="00FD2367"/>
    <w:rsid w:val="00FD239B"/>
    <w:rsid w:val="00FD4FE9"/>
    <w:rsid w:val="00FD662F"/>
    <w:rsid w:val="00FE4182"/>
    <w:rsid w:val="00FF02BB"/>
    <w:rsid w:val="00FF3DF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25198E-7C13-4409-833E-FDE438FDE4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48A3"/>
    <w:pPr>
      <w:spacing w:after="120"/>
      <w:jc w:val="both"/>
    </w:pPr>
    <w:rPr>
      <w:sz w:val="24"/>
    </w:rPr>
  </w:style>
  <w:style w:type="paragraph" w:styleId="Ttulo1">
    <w:name w:val="heading 1"/>
    <w:basedOn w:val="Normal"/>
    <w:next w:val="Normal"/>
    <w:link w:val="Ttulo1Car"/>
    <w:uiPriority w:val="9"/>
    <w:qFormat/>
    <w:rsid w:val="0036397B"/>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677CB"/>
    <w:pPr>
      <w:keepNext/>
      <w:keepLines/>
      <w:numPr>
        <w:ilvl w:val="1"/>
        <w:numId w:val="1"/>
      </w:numPr>
      <w:spacing w:before="12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677CB"/>
    <w:pPr>
      <w:keepNext/>
      <w:keepLines/>
      <w:numPr>
        <w:ilvl w:val="2"/>
        <w:numId w:val="1"/>
      </w:numPr>
      <w:spacing w:before="120"/>
      <w:ind w:left="720"/>
      <w:outlineLvl w:val="2"/>
    </w:pPr>
    <w:rPr>
      <w:rFonts w:eastAsiaTheme="majorEastAsia" w:cstheme="majorBidi"/>
      <w:color w:val="1F4D78" w:themeColor="accent1" w:themeShade="7F"/>
      <w:szCs w:val="24"/>
    </w:rPr>
  </w:style>
  <w:style w:type="paragraph" w:styleId="Ttulo4">
    <w:name w:val="heading 4"/>
    <w:basedOn w:val="Normal"/>
    <w:next w:val="Normal"/>
    <w:link w:val="Ttulo4Car"/>
    <w:uiPriority w:val="9"/>
    <w:unhideWhenUsed/>
    <w:qFormat/>
    <w:rsid w:val="007677CB"/>
    <w:pPr>
      <w:keepNext/>
      <w:keepLines/>
      <w:numPr>
        <w:ilvl w:val="3"/>
        <w:numId w:val="1"/>
      </w:numPr>
      <w:spacing w:before="120"/>
      <w:ind w:left="862" w:hanging="862"/>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677CB"/>
    <w:pPr>
      <w:keepNext/>
      <w:keepLines/>
      <w:numPr>
        <w:ilvl w:val="4"/>
        <w:numId w:val="1"/>
      </w:numPr>
      <w:spacing w:before="120"/>
      <w:ind w:left="1009" w:hanging="1009"/>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36397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36397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36397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6397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397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677C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677CB"/>
    <w:rPr>
      <w:rFonts w:eastAsiaTheme="majorEastAsia" w:cstheme="majorBidi"/>
      <w:color w:val="1F4D78" w:themeColor="accent1" w:themeShade="7F"/>
      <w:sz w:val="24"/>
      <w:szCs w:val="24"/>
    </w:rPr>
  </w:style>
  <w:style w:type="character" w:customStyle="1" w:styleId="Ttulo4Car">
    <w:name w:val="Título 4 Car"/>
    <w:basedOn w:val="Fuentedeprrafopredeter"/>
    <w:link w:val="Ttulo4"/>
    <w:uiPriority w:val="9"/>
    <w:rsid w:val="007677C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7677C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36397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36397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36397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6397B"/>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36397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6397B"/>
  </w:style>
  <w:style w:type="paragraph" w:styleId="Piedepgina">
    <w:name w:val="footer"/>
    <w:basedOn w:val="Normal"/>
    <w:link w:val="PiedepginaCar"/>
    <w:uiPriority w:val="99"/>
    <w:unhideWhenUsed/>
    <w:rsid w:val="0036397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6397B"/>
  </w:style>
  <w:style w:type="paragraph" w:styleId="TtuloTDC">
    <w:name w:val="TOC Heading"/>
    <w:basedOn w:val="Ttulo1"/>
    <w:next w:val="Normal"/>
    <w:uiPriority w:val="39"/>
    <w:unhideWhenUsed/>
    <w:qFormat/>
    <w:rsid w:val="0036397B"/>
    <w:pPr>
      <w:numPr>
        <w:numId w:val="0"/>
      </w:numPr>
      <w:outlineLvl w:val="9"/>
    </w:pPr>
    <w:rPr>
      <w:lang w:eastAsia="es-MX"/>
    </w:rPr>
  </w:style>
  <w:style w:type="paragraph" w:styleId="TDC1">
    <w:name w:val="toc 1"/>
    <w:basedOn w:val="Normal"/>
    <w:next w:val="Normal"/>
    <w:autoRedefine/>
    <w:uiPriority w:val="39"/>
    <w:unhideWhenUsed/>
    <w:rsid w:val="0036397B"/>
    <w:pPr>
      <w:spacing w:after="100"/>
    </w:pPr>
  </w:style>
  <w:style w:type="paragraph" w:styleId="TDC2">
    <w:name w:val="toc 2"/>
    <w:basedOn w:val="Normal"/>
    <w:next w:val="Normal"/>
    <w:autoRedefine/>
    <w:uiPriority w:val="39"/>
    <w:unhideWhenUsed/>
    <w:rsid w:val="0036397B"/>
    <w:pPr>
      <w:spacing w:after="100"/>
      <w:ind w:left="220"/>
    </w:pPr>
  </w:style>
  <w:style w:type="character" w:styleId="Hipervnculo">
    <w:name w:val="Hyperlink"/>
    <w:basedOn w:val="Fuentedeprrafopredeter"/>
    <w:uiPriority w:val="99"/>
    <w:unhideWhenUsed/>
    <w:rsid w:val="0036397B"/>
    <w:rPr>
      <w:color w:val="0563C1" w:themeColor="hyperlink"/>
      <w:u w:val="single"/>
    </w:rPr>
  </w:style>
  <w:style w:type="paragraph" w:styleId="Descripcin">
    <w:name w:val="caption"/>
    <w:basedOn w:val="Normal"/>
    <w:next w:val="Normal"/>
    <w:uiPriority w:val="35"/>
    <w:unhideWhenUsed/>
    <w:qFormat/>
    <w:rsid w:val="004C5E1F"/>
    <w:pPr>
      <w:spacing w:after="0" w:line="240" w:lineRule="auto"/>
    </w:pPr>
    <w:rPr>
      <w:i/>
      <w:iCs/>
      <w:sz w:val="22"/>
      <w:szCs w:val="18"/>
    </w:rPr>
  </w:style>
  <w:style w:type="paragraph" w:styleId="Tabladeilustraciones">
    <w:name w:val="table of figures"/>
    <w:basedOn w:val="Normal"/>
    <w:next w:val="Normal"/>
    <w:link w:val="TabladeilustracionesCar"/>
    <w:uiPriority w:val="99"/>
    <w:unhideWhenUsed/>
    <w:rsid w:val="00811DC1"/>
    <w:pPr>
      <w:spacing w:after="0"/>
    </w:pPr>
  </w:style>
  <w:style w:type="character" w:customStyle="1" w:styleId="TabladeilustracionesCar">
    <w:name w:val="Tabla de ilustraciones Car"/>
    <w:basedOn w:val="Fuentedeprrafopredeter"/>
    <w:link w:val="Tabladeilustraciones"/>
    <w:uiPriority w:val="99"/>
    <w:rsid w:val="00811DC1"/>
  </w:style>
  <w:style w:type="paragraph" w:customStyle="1" w:styleId="Estilo1">
    <w:name w:val="Estilo1"/>
    <w:basedOn w:val="Tabladeilustraciones"/>
    <w:next w:val="Ttulo1"/>
    <w:link w:val="Estilo1Car"/>
    <w:rsid w:val="00811DC1"/>
    <w:pPr>
      <w:tabs>
        <w:tab w:val="right" w:leader="dot" w:pos="8828"/>
      </w:tabs>
    </w:pPr>
  </w:style>
  <w:style w:type="character" w:customStyle="1" w:styleId="Estilo1Car">
    <w:name w:val="Estilo1 Car"/>
    <w:basedOn w:val="TabladeilustracionesCar"/>
    <w:link w:val="Estilo1"/>
    <w:rsid w:val="00811DC1"/>
  </w:style>
  <w:style w:type="paragraph" w:styleId="Prrafodelista">
    <w:name w:val="List Paragraph"/>
    <w:basedOn w:val="Normal"/>
    <w:uiPriority w:val="34"/>
    <w:qFormat/>
    <w:rsid w:val="004E3CCA"/>
    <w:pPr>
      <w:ind w:left="720"/>
      <w:contextualSpacing/>
    </w:pPr>
  </w:style>
  <w:style w:type="paragraph" w:styleId="TDC3">
    <w:name w:val="toc 3"/>
    <w:basedOn w:val="Normal"/>
    <w:next w:val="Normal"/>
    <w:autoRedefine/>
    <w:uiPriority w:val="39"/>
    <w:unhideWhenUsed/>
    <w:rsid w:val="004370EC"/>
    <w:pPr>
      <w:spacing w:after="100"/>
      <w:ind w:left="440"/>
    </w:pPr>
  </w:style>
  <w:style w:type="paragraph" w:styleId="Sinespaciado">
    <w:name w:val="No Spacing"/>
    <w:uiPriority w:val="1"/>
    <w:qFormat/>
    <w:rsid w:val="00F57D0B"/>
    <w:pPr>
      <w:spacing w:after="0" w:line="240" w:lineRule="auto"/>
      <w:jc w:val="both"/>
    </w:pPr>
  </w:style>
  <w:style w:type="character" w:styleId="nfasis">
    <w:name w:val="Emphasis"/>
    <w:basedOn w:val="Fuentedeprrafopredeter"/>
    <w:uiPriority w:val="20"/>
    <w:qFormat/>
    <w:rsid w:val="00EC08C5"/>
    <w:rPr>
      <w:i/>
      <w:iCs/>
    </w:rPr>
  </w:style>
  <w:style w:type="table" w:styleId="Tablaconcuadrcula">
    <w:name w:val="Table Grid"/>
    <w:basedOn w:val="Tablanormal"/>
    <w:uiPriority w:val="39"/>
    <w:rsid w:val="003E1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alfinal">
    <w:name w:val="endnote text"/>
    <w:basedOn w:val="Normal"/>
    <w:link w:val="TextonotaalfinalCar"/>
    <w:uiPriority w:val="99"/>
    <w:semiHidden/>
    <w:unhideWhenUsed/>
    <w:rsid w:val="006538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53817"/>
    <w:rPr>
      <w:sz w:val="20"/>
      <w:szCs w:val="20"/>
    </w:rPr>
  </w:style>
  <w:style w:type="character" w:styleId="Refdenotaalfinal">
    <w:name w:val="endnote reference"/>
    <w:basedOn w:val="Fuentedeprrafopredeter"/>
    <w:uiPriority w:val="99"/>
    <w:semiHidden/>
    <w:unhideWhenUsed/>
    <w:rsid w:val="00653817"/>
    <w:rPr>
      <w:vertAlign w:val="superscript"/>
    </w:rPr>
  </w:style>
  <w:style w:type="paragraph" w:styleId="Textonotapie">
    <w:name w:val="footnote text"/>
    <w:basedOn w:val="Normal"/>
    <w:link w:val="TextonotapieCar"/>
    <w:uiPriority w:val="99"/>
    <w:semiHidden/>
    <w:unhideWhenUsed/>
    <w:rsid w:val="007A712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A7125"/>
    <w:rPr>
      <w:sz w:val="20"/>
      <w:szCs w:val="20"/>
    </w:rPr>
  </w:style>
  <w:style w:type="character" w:styleId="Refdenotaalpie">
    <w:name w:val="footnote reference"/>
    <w:basedOn w:val="Fuentedeprrafopredeter"/>
    <w:uiPriority w:val="99"/>
    <w:semiHidden/>
    <w:unhideWhenUsed/>
    <w:rsid w:val="007A7125"/>
    <w:rPr>
      <w:vertAlign w:val="superscript"/>
    </w:rPr>
  </w:style>
  <w:style w:type="table" w:styleId="Tablanormal2">
    <w:name w:val="Plain Table 2"/>
    <w:basedOn w:val="Tablanormal"/>
    <w:uiPriority w:val="42"/>
    <w:rsid w:val="009D2E5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581817"/>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Textodelmarcadordeposicin">
    <w:name w:val="Placeholder Text"/>
    <w:basedOn w:val="Fuentedeprrafopredeter"/>
    <w:uiPriority w:val="99"/>
    <w:semiHidden/>
    <w:rsid w:val="000B359A"/>
    <w:rPr>
      <w:color w:val="808080"/>
    </w:rPr>
  </w:style>
  <w:style w:type="table" w:customStyle="1" w:styleId="APA">
    <w:name w:val="APA"/>
    <w:basedOn w:val="Tablanormal"/>
    <w:uiPriority w:val="99"/>
    <w:rsid w:val="007A094C"/>
    <w:pPr>
      <w:spacing w:after="0" w:line="240" w:lineRule="auto"/>
    </w:pPr>
    <w:tblPr/>
    <w:tblStylePr w:type="firstRow">
      <w:rPr>
        <w:b/>
        <w:i/>
      </w:rPr>
      <w:tblPr/>
      <w:tcPr>
        <w:tcBorders>
          <w:top w:val="nil"/>
          <w:bottom w:val="nil"/>
        </w:tcBorders>
      </w:tcPr>
    </w:tblStylePr>
  </w:style>
  <w:style w:type="table" w:customStyle="1" w:styleId="Apa0">
    <w:name w:val="Apa"/>
    <w:basedOn w:val="Tablaconcuadrcula"/>
    <w:uiPriority w:val="99"/>
    <w:rsid w:val="007A094C"/>
    <w:tblPr>
      <w:tblStyleRowBandSize w:val="1"/>
    </w:tblPr>
    <w:tblStylePr w:type="firstRow">
      <w:rPr>
        <w:b/>
        <w:i/>
      </w:rPr>
    </w:tblStylePr>
    <w:tblStylePr w:type="lastRow">
      <w:tblPr/>
      <w:tcPr>
        <w:tcBorders>
          <w:top w:val="nil"/>
          <w:left w:val="nil"/>
          <w:bottom w:val="nil"/>
          <w:right w:val="nil"/>
          <w:insideH w:val="nil"/>
          <w:insideV w:val="nil"/>
          <w:tl2br w:val="nil"/>
          <w:tr2bl w:val="nil"/>
        </w:tcBorders>
      </w:tcPr>
    </w:tblStylePr>
    <w:tblStylePr w:type="lastCol">
      <w:tblPr/>
      <w:tcPr>
        <w:tcBorders>
          <w:bottom w:val="nil"/>
        </w:tcBorders>
      </w:tcPr>
    </w:tblStylePr>
    <w:tblStylePr w:type="band1Horz">
      <w:tblPr/>
      <w:tcPr>
        <w:shd w:val="clear" w:color="auto" w:fill="BFBFBF" w:themeFill="background1" w:themeFillShade="BF"/>
      </w:tcPr>
    </w:tblStylePr>
  </w:style>
  <w:style w:type="character" w:customStyle="1" w:styleId="apple-converted-space">
    <w:name w:val="apple-converted-space"/>
    <w:basedOn w:val="Fuentedeprrafopredeter"/>
    <w:rsid w:val="00BD3134"/>
  </w:style>
  <w:style w:type="paragraph" w:styleId="Revisin">
    <w:name w:val="Revision"/>
    <w:hidden/>
    <w:uiPriority w:val="99"/>
    <w:semiHidden/>
    <w:rsid w:val="007F0898"/>
    <w:pPr>
      <w:spacing w:after="0" w:line="240" w:lineRule="auto"/>
    </w:pPr>
    <w:rPr>
      <w:sz w:val="24"/>
    </w:rPr>
  </w:style>
  <w:style w:type="paragraph" w:styleId="Textodeglobo">
    <w:name w:val="Balloon Text"/>
    <w:basedOn w:val="Normal"/>
    <w:link w:val="TextodegloboCar"/>
    <w:uiPriority w:val="99"/>
    <w:semiHidden/>
    <w:unhideWhenUsed/>
    <w:rsid w:val="007F089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F0898"/>
    <w:rPr>
      <w:rFonts w:ascii="Segoe UI" w:hAnsi="Segoe UI" w:cs="Segoe UI"/>
      <w:sz w:val="18"/>
      <w:szCs w:val="18"/>
    </w:rPr>
  </w:style>
  <w:style w:type="paragraph" w:styleId="Bibliografa">
    <w:name w:val="Bibliography"/>
    <w:basedOn w:val="Normal"/>
    <w:next w:val="Normal"/>
    <w:uiPriority w:val="37"/>
    <w:unhideWhenUsed/>
    <w:rsid w:val="00602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5015">
      <w:bodyDiv w:val="1"/>
      <w:marLeft w:val="0"/>
      <w:marRight w:val="0"/>
      <w:marTop w:val="0"/>
      <w:marBottom w:val="0"/>
      <w:divBdr>
        <w:top w:val="none" w:sz="0" w:space="0" w:color="auto"/>
        <w:left w:val="none" w:sz="0" w:space="0" w:color="auto"/>
        <w:bottom w:val="none" w:sz="0" w:space="0" w:color="auto"/>
        <w:right w:val="none" w:sz="0" w:space="0" w:color="auto"/>
      </w:divBdr>
    </w:div>
    <w:div w:id="37627924">
      <w:bodyDiv w:val="1"/>
      <w:marLeft w:val="0"/>
      <w:marRight w:val="0"/>
      <w:marTop w:val="0"/>
      <w:marBottom w:val="0"/>
      <w:divBdr>
        <w:top w:val="none" w:sz="0" w:space="0" w:color="auto"/>
        <w:left w:val="none" w:sz="0" w:space="0" w:color="auto"/>
        <w:bottom w:val="none" w:sz="0" w:space="0" w:color="auto"/>
        <w:right w:val="none" w:sz="0" w:space="0" w:color="auto"/>
      </w:divBdr>
    </w:div>
    <w:div w:id="88702304">
      <w:bodyDiv w:val="1"/>
      <w:marLeft w:val="0"/>
      <w:marRight w:val="0"/>
      <w:marTop w:val="0"/>
      <w:marBottom w:val="0"/>
      <w:divBdr>
        <w:top w:val="none" w:sz="0" w:space="0" w:color="auto"/>
        <w:left w:val="none" w:sz="0" w:space="0" w:color="auto"/>
        <w:bottom w:val="none" w:sz="0" w:space="0" w:color="auto"/>
        <w:right w:val="none" w:sz="0" w:space="0" w:color="auto"/>
      </w:divBdr>
    </w:div>
    <w:div w:id="90668408">
      <w:bodyDiv w:val="1"/>
      <w:marLeft w:val="0"/>
      <w:marRight w:val="0"/>
      <w:marTop w:val="0"/>
      <w:marBottom w:val="0"/>
      <w:divBdr>
        <w:top w:val="none" w:sz="0" w:space="0" w:color="auto"/>
        <w:left w:val="none" w:sz="0" w:space="0" w:color="auto"/>
        <w:bottom w:val="none" w:sz="0" w:space="0" w:color="auto"/>
        <w:right w:val="none" w:sz="0" w:space="0" w:color="auto"/>
      </w:divBdr>
    </w:div>
    <w:div w:id="90668542">
      <w:bodyDiv w:val="1"/>
      <w:marLeft w:val="0"/>
      <w:marRight w:val="0"/>
      <w:marTop w:val="0"/>
      <w:marBottom w:val="0"/>
      <w:divBdr>
        <w:top w:val="none" w:sz="0" w:space="0" w:color="auto"/>
        <w:left w:val="none" w:sz="0" w:space="0" w:color="auto"/>
        <w:bottom w:val="none" w:sz="0" w:space="0" w:color="auto"/>
        <w:right w:val="none" w:sz="0" w:space="0" w:color="auto"/>
      </w:divBdr>
    </w:div>
    <w:div w:id="105467787">
      <w:bodyDiv w:val="1"/>
      <w:marLeft w:val="0"/>
      <w:marRight w:val="0"/>
      <w:marTop w:val="0"/>
      <w:marBottom w:val="0"/>
      <w:divBdr>
        <w:top w:val="none" w:sz="0" w:space="0" w:color="auto"/>
        <w:left w:val="none" w:sz="0" w:space="0" w:color="auto"/>
        <w:bottom w:val="none" w:sz="0" w:space="0" w:color="auto"/>
        <w:right w:val="none" w:sz="0" w:space="0" w:color="auto"/>
      </w:divBdr>
    </w:div>
    <w:div w:id="133833236">
      <w:bodyDiv w:val="1"/>
      <w:marLeft w:val="0"/>
      <w:marRight w:val="0"/>
      <w:marTop w:val="0"/>
      <w:marBottom w:val="0"/>
      <w:divBdr>
        <w:top w:val="none" w:sz="0" w:space="0" w:color="auto"/>
        <w:left w:val="none" w:sz="0" w:space="0" w:color="auto"/>
        <w:bottom w:val="none" w:sz="0" w:space="0" w:color="auto"/>
        <w:right w:val="none" w:sz="0" w:space="0" w:color="auto"/>
      </w:divBdr>
    </w:div>
    <w:div w:id="149637221">
      <w:bodyDiv w:val="1"/>
      <w:marLeft w:val="0"/>
      <w:marRight w:val="0"/>
      <w:marTop w:val="0"/>
      <w:marBottom w:val="0"/>
      <w:divBdr>
        <w:top w:val="none" w:sz="0" w:space="0" w:color="auto"/>
        <w:left w:val="none" w:sz="0" w:space="0" w:color="auto"/>
        <w:bottom w:val="none" w:sz="0" w:space="0" w:color="auto"/>
        <w:right w:val="none" w:sz="0" w:space="0" w:color="auto"/>
      </w:divBdr>
    </w:div>
    <w:div w:id="157381666">
      <w:bodyDiv w:val="1"/>
      <w:marLeft w:val="0"/>
      <w:marRight w:val="0"/>
      <w:marTop w:val="0"/>
      <w:marBottom w:val="0"/>
      <w:divBdr>
        <w:top w:val="none" w:sz="0" w:space="0" w:color="auto"/>
        <w:left w:val="none" w:sz="0" w:space="0" w:color="auto"/>
        <w:bottom w:val="none" w:sz="0" w:space="0" w:color="auto"/>
        <w:right w:val="none" w:sz="0" w:space="0" w:color="auto"/>
      </w:divBdr>
    </w:div>
    <w:div w:id="194118481">
      <w:bodyDiv w:val="1"/>
      <w:marLeft w:val="0"/>
      <w:marRight w:val="0"/>
      <w:marTop w:val="0"/>
      <w:marBottom w:val="0"/>
      <w:divBdr>
        <w:top w:val="none" w:sz="0" w:space="0" w:color="auto"/>
        <w:left w:val="none" w:sz="0" w:space="0" w:color="auto"/>
        <w:bottom w:val="none" w:sz="0" w:space="0" w:color="auto"/>
        <w:right w:val="none" w:sz="0" w:space="0" w:color="auto"/>
      </w:divBdr>
    </w:div>
    <w:div w:id="218321820">
      <w:bodyDiv w:val="1"/>
      <w:marLeft w:val="0"/>
      <w:marRight w:val="0"/>
      <w:marTop w:val="0"/>
      <w:marBottom w:val="0"/>
      <w:divBdr>
        <w:top w:val="none" w:sz="0" w:space="0" w:color="auto"/>
        <w:left w:val="none" w:sz="0" w:space="0" w:color="auto"/>
        <w:bottom w:val="none" w:sz="0" w:space="0" w:color="auto"/>
        <w:right w:val="none" w:sz="0" w:space="0" w:color="auto"/>
      </w:divBdr>
    </w:div>
    <w:div w:id="225453387">
      <w:bodyDiv w:val="1"/>
      <w:marLeft w:val="0"/>
      <w:marRight w:val="0"/>
      <w:marTop w:val="0"/>
      <w:marBottom w:val="0"/>
      <w:divBdr>
        <w:top w:val="none" w:sz="0" w:space="0" w:color="auto"/>
        <w:left w:val="none" w:sz="0" w:space="0" w:color="auto"/>
        <w:bottom w:val="none" w:sz="0" w:space="0" w:color="auto"/>
        <w:right w:val="none" w:sz="0" w:space="0" w:color="auto"/>
      </w:divBdr>
    </w:div>
    <w:div w:id="237830571">
      <w:bodyDiv w:val="1"/>
      <w:marLeft w:val="0"/>
      <w:marRight w:val="0"/>
      <w:marTop w:val="0"/>
      <w:marBottom w:val="0"/>
      <w:divBdr>
        <w:top w:val="none" w:sz="0" w:space="0" w:color="auto"/>
        <w:left w:val="none" w:sz="0" w:space="0" w:color="auto"/>
        <w:bottom w:val="none" w:sz="0" w:space="0" w:color="auto"/>
        <w:right w:val="none" w:sz="0" w:space="0" w:color="auto"/>
      </w:divBdr>
    </w:div>
    <w:div w:id="242883749">
      <w:bodyDiv w:val="1"/>
      <w:marLeft w:val="0"/>
      <w:marRight w:val="0"/>
      <w:marTop w:val="0"/>
      <w:marBottom w:val="0"/>
      <w:divBdr>
        <w:top w:val="none" w:sz="0" w:space="0" w:color="auto"/>
        <w:left w:val="none" w:sz="0" w:space="0" w:color="auto"/>
        <w:bottom w:val="none" w:sz="0" w:space="0" w:color="auto"/>
        <w:right w:val="none" w:sz="0" w:space="0" w:color="auto"/>
      </w:divBdr>
    </w:div>
    <w:div w:id="259029140">
      <w:bodyDiv w:val="1"/>
      <w:marLeft w:val="0"/>
      <w:marRight w:val="0"/>
      <w:marTop w:val="0"/>
      <w:marBottom w:val="0"/>
      <w:divBdr>
        <w:top w:val="none" w:sz="0" w:space="0" w:color="auto"/>
        <w:left w:val="none" w:sz="0" w:space="0" w:color="auto"/>
        <w:bottom w:val="none" w:sz="0" w:space="0" w:color="auto"/>
        <w:right w:val="none" w:sz="0" w:space="0" w:color="auto"/>
      </w:divBdr>
    </w:div>
    <w:div w:id="301235445">
      <w:bodyDiv w:val="1"/>
      <w:marLeft w:val="0"/>
      <w:marRight w:val="0"/>
      <w:marTop w:val="0"/>
      <w:marBottom w:val="0"/>
      <w:divBdr>
        <w:top w:val="none" w:sz="0" w:space="0" w:color="auto"/>
        <w:left w:val="none" w:sz="0" w:space="0" w:color="auto"/>
        <w:bottom w:val="none" w:sz="0" w:space="0" w:color="auto"/>
        <w:right w:val="none" w:sz="0" w:space="0" w:color="auto"/>
      </w:divBdr>
    </w:div>
    <w:div w:id="326052656">
      <w:bodyDiv w:val="1"/>
      <w:marLeft w:val="0"/>
      <w:marRight w:val="0"/>
      <w:marTop w:val="0"/>
      <w:marBottom w:val="0"/>
      <w:divBdr>
        <w:top w:val="none" w:sz="0" w:space="0" w:color="auto"/>
        <w:left w:val="none" w:sz="0" w:space="0" w:color="auto"/>
        <w:bottom w:val="none" w:sz="0" w:space="0" w:color="auto"/>
        <w:right w:val="none" w:sz="0" w:space="0" w:color="auto"/>
      </w:divBdr>
    </w:div>
    <w:div w:id="409694653">
      <w:bodyDiv w:val="1"/>
      <w:marLeft w:val="0"/>
      <w:marRight w:val="0"/>
      <w:marTop w:val="0"/>
      <w:marBottom w:val="0"/>
      <w:divBdr>
        <w:top w:val="none" w:sz="0" w:space="0" w:color="auto"/>
        <w:left w:val="none" w:sz="0" w:space="0" w:color="auto"/>
        <w:bottom w:val="none" w:sz="0" w:space="0" w:color="auto"/>
        <w:right w:val="none" w:sz="0" w:space="0" w:color="auto"/>
      </w:divBdr>
    </w:div>
    <w:div w:id="421412249">
      <w:bodyDiv w:val="1"/>
      <w:marLeft w:val="0"/>
      <w:marRight w:val="0"/>
      <w:marTop w:val="0"/>
      <w:marBottom w:val="0"/>
      <w:divBdr>
        <w:top w:val="none" w:sz="0" w:space="0" w:color="auto"/>
        <w:left w:val="none" w:sz="0" w:space="0" w:color="auto"/>
        <w:bottom w:val="none" w:sz="0" w:space="0" w:color="auto"/>
        <w:right w:val="none" w:sz="0" w:space="0" w:color="auto"/>
      </w:divBdr>
    </w:div>
    <w:div w:id="426774079">
      <w:bodyDiv w:val="1"/>
      <w:marLeft w:val="0"/>
      <w:marRight w:val="0"/>
      <w:marTop w:val="0"/>
      <w:marBottom w:val="0"/>
      <w:divBdr>
        <w:top w:val="none" w:sz="0" w:space="0" w:color="auto"/>
        <w:left w:val="none" w:sz="0" w:space="0" w:color="auto"/>
        <w:bottom w:val="none" w:sz="0" w:space="0" w:color="auto"/>
        <w:right w:val="none" w:sz="0" w:space="0" w:color="auto"/>
      </w:divBdr>
    </w:div>
    <w:div w:id="486291292">
      <w:bodyDiv w:val="1"/>
      <w:marLeft w:val="0"/>
      <w:marRight w:val="0"/>
      <w:marTop w:val="0"/>
      <w:marBottom w:val="0"/>
      <w:divBdr>
        <w:top w:val="none" w:sz="0" w:space="0" w:color="auto"/>
        <w:left w:val="none" w:sz="0" w:space="0" w:color="auto"/>
        <w:bottom w:val="none" w:sz="0" w:space="0" w:color="auto"/>
        <w:right w:val="none" w:sz="0" w:space="0" w:color="auto"/>
      </w:divBdr>
    </w:div>
    <w:div w:id="489173423">
      <w:bodyDiv w:val="1"/>
      <w:marLeft w:val="0"/>
      <w:marRight w:val="0"/>
      <w:marTop w:val="0"/>
      <w:marBottom w:val="0"/>
      <w:divBdr>
        <w:top w:val="none" w:sz="0" w:space="0" w:color="auto"/>
        <w:left w:val="none" w:sz="0" w:space="0" w:color="auto"/>
        <w:bottom w:val="none" w:sz="0" w:space="0" w:color="auto"/>
        <w:right w:val="none" w:sz="0" w:space="0" w:color="auto"/>
      </w:divBdr>
    </w:div>
    <w:div w:id="490025224">
      <w:bodyDiv w:val="1"/>
      <w:marLeft w:val="0"/>
      <w:marRight w:val="0"/>
      <w:marTop w:val="0"/>
      <w:marBottom w:val="0"/>
      <w:divBdr>
        <w:top w:val="none" w:sz="0" w:space="0" w:color="auto"/>
        <w:left w:val="none" w:sz="0" w:space="0" w:color="auto"/>
        <w:bottom w:val="none" w:sz="0" w:space="0" w:color="auto"/>
        <w:right w:val="none" w:sz="0" w:space="0" w:color="auto"/>
      </w:divBdr>
    </w:div>
    <w:div w:id="509181631">
      <w:bodyDiv w:val="1"/>
      <w:marLeft w:val="0"/>
      <w:marRight w:val="0"/>
      <w:marTop w:val="0"/>
      <w:marBottom w:val="0"/>
      <w:divBdr>
        <w:top w:val="none" w:sz="0" w:space="0" w:color="auto"/>
        <w:left w:val="none" w:sz="0" w:space="0" w:color="auto"/>
        <w:bottom w:val="none" w:sz="0" w:space="0" w:color="auto"/>
        <w:right w:val="none" w:sz="0" w:space="0" w:color="auto"/>
      </w:divBdr>
    </w:div>
    <w:div w:id="552543864">
      <w:bodyDiv w:val="1"/>
      <w:marLeft w:val="0"/>
      <w:marRight w:val="0"/>
      <w:marTop w:val="0"/>
      <w:marBottom w:val="0"/>
      <w:divBdr>
        <w:top w:val="none" w:sz="0" w:space="0" w:color="auto"/>
        <w:left w:val="none" w:sz="0" w:space="0" w:color="auto"/>
        <w:bottom w:val="none" w:sz="0" w:space="0" w:color="auto"/>
        <w:right w:val="none" w:sz="0" w:space="0" w:color="auto"/>
      </w:divBdr>
    </w:div>
    <w:div w:id="560486910">
      <w:bodyDiv w:val="1"/>
      <w:marLeft w:val="0"/>
      <w:marRight w:val="0"/>
      <w:marTop w:val="0"/>
      <w:marBottom w:val="0"/>
      <w:divBdr>
        <w:top w:val="none" w:sz="0" w:space="0" w:color="auto"/>
        <w:left w:val="none" w:sz="0" w:space="0" w:color="auto"/>
        <w:bottom w:val="none" w:sz="0" w:space="0" w:color="auto"/>
        <w:right w:val="none" w:sz="0" w:space="0" w:color="auto"/>
      </w:divBdr>
    </w:div>
    <w:div w:id="573777303">
      <w:bodyDiv w:val="1"/>
      <w:marLeft w:val="0"/>
      <w:marRight w:val="0"/>
      <w:marTop w:val="0"/>
      <w:marBottom w:val="0"/>
      <w:divBdr>
        <w:top w:val="none" w:sz="0" w:space="0" w:color="auto"/>
        <w:left w:val="none" w:sz="0" w:space="0" w:color="auto"/>
        <w:bottom w:val="none" w:sz="0" w:space="0" w:color="auto"/>
        <w:right w:val="none" w:sz="0" w:space="0" w:color="auto"/>
      </w:divBdr>
    </w:div>
    <w:div w:id="615983293">
      <w:bodyDiv w:val="1"/>
      <w:marLeft w:val="0"/>
      <w:marRight w:val="0"/>
      <w:marTop w:val="0"/>
      <w:marBottom w:val="0"/>
      <w:divBdr>
        <w:top w:val="none" w:sz="0" w:space="0" w:color="auto"/>
        <w:left w:val="none" w:sz="0" w:space="0" w:color="auto"/>
        <w:bottom w:val="none" w:sz="0" w:space="0" w:color="auto"/>
        <w:right w:val="none" w:sz="0" w:space="0" w:color="auto"/>
      </w:divBdr>
    </w:div>
    <w:div w:id="636641302">
      <w:bodyDiv w:val="1"/>
      <w:marLeft w:val="0"/>
      <w:marRight w:val="0"/>
      <w:marTop w:val="0"/>
      <w:marBottom w:val="0"/>
      <w:divBdr>
        <w:top w:val="none" w:sz="0" w:space="0" w:color="auto"/>
        <w:left w:val="none" w:sz="0" w:space="0" w:color="auto"/>
        <w:bottom w:val="none" w:sz="0" w:space="0" w:color="auto"/>
        <w:right w:val="none" w:sz="0" w:space="0" w:color="auto"/>
      </w:divBdr>
    </w:div>
    <w:div w:id="638147573">
      <w:bodyDiv w:val="1"/>
      <w:marLeft w:val="0"/>
      <w:marRight w:val="0"/>
      <w:marTop w:val="0"/>
      <w:marBottom w:val="0"/>
      <w:divBdr>
        <w:top w:val="none" w:sz="0" w:space="0" w:color="auto"/>
        <w:left w:val="none" w:sz="0" w:space="0" w:color="auto"/>
        <w:bottom w:val="none" w:sz="0" w:space="0" w:color="auto"/>
        <w:right w:val="none" w:sz="0" w:space="0" w:color="auto"/>
      </w:divBdr>
    </w:div>
    <w:div w:id="673729685">
      <w:bodyDiv w:val="1"/>
      <w:marLeft w:val="0"/>
      <w:marRight w:val="0"/>
      <w:marTop w:val="0"/>
      <w:marBottom w:val="0"/>
      <w:divBdr>
        <w:top w:val="none" w:sz="0" w:space="0" w:color="auto"/>
        <w:left w:val="none" w:sz="0" w:space="0" w:color="auto"/>
        <w:bottom w:val="none" w:sz="0" w:space="0" w:color="auto"/>
        <w:right w:val="none" w:sz="0" w:space="0" w:color="auto"/>
      </w:divBdr>
      <w:divsChild>
        <w:div w:id="379403776">
          <w:marLeft w:val="0"/>
          <w:marRight w:val="0"/>
          <w:marTop w:val="0"/>
          <w:marBottom w:val="0"/>
          <w:divBdr>
            <w:top w:val="none" w:sz="0" w:space="0" w:color="auto"/>
            <w:left w:val="none" w:sz="0" w:space="0" w:color="auto"/>
            <w:bottom w:val="none" w:sz="0" w:space="0" w:color="auto"/>
            <w:right w:val="none" w:sz="0" w:space="0" w:color="auto"/>
          </w:divBdr>
          <w:divsChild>
            <w:div w:id="1641181749">
              <w:marLeft w:val="60"/>
              <w:marRight w:val="0"/>
              <w:marTop w:val="0"/>
              <w:marBottom w:val="0"/>
              <w:divBdr>
                <w:top w:val="none" w:sz="0" w:space="0" w:color="auto"/>
                <w:left w:val="none" w:sz="0" w:space="0" w:color="auto"/>
                <w:bottom w:val="none" w:sz="0" w:space="0" w:color="auto"/>
                <w:right w:val="none" w:sz="0" w:space="0" w:color="auto"/>
              </w:divBdr>
              <w:divsChild>
                <w:div w:id="1486777391">
                  <w:marLeft w:val="0"/>
                  <w:marRight w:val="0"/>
                  <w:marTop w:val="0"/>
                  <w:marBottom w:val="0"/>
                  <w:divBdr>
                    <w:top w:val="none" w:sz="0" w:space="0" w:color="auto"/>
                    <w:left w:val="none" w:sz="0" w:space="0" w:color="auto"/>
                    <w:bottom w:val="none" w:sz="0" w:space="0" w:color="auto"/>
                    <w:right w:val="none" w:sz="0" w:space="0" w:color="auto"/>
                  </w:divBdr>
                  <w:divsChild>
                    <w:div w:id="580680124">
                      <w:marLeft w:val="0"/>
                      <w:marRight w:val="0"/>
                      <w:marTop w:val="0"/>
                      <w:marBottom w:val="120"/>
                      <w:divBdr>
                        <w:top w:val="single" w:sz="6" w:space="0" w:color="F5F5F5"/>
                        <w:left w:val="single" w:sz="6" w:space="0" w:color="F5F5F5"/>
                        <w:bottom w:val="single" w:sz="6" w:space="0" w:color="F5F5F5"/>
                        <w:right w:val="single" w:sz="6" w:space="0" w:color="F5F5F5"/>
                      </w:divBdr>
                      <w:divsChild>
                        <w:div w:id="326324214">
                          <w:marLeft w:val="0"/>
                          <w:marRight w:val="0"/>
                          <w:marTop w:val="0"/>
                          <w:marBottom w:val="0"/>
                          <w:divBdr>
                            <w:top w:val="none" w:sz="0" w:space="0" w:color="auto"/>
                            <w:left w:val="none" w:sz="0" w:space="0" w:color="auto"/>
                            <w:bottom w:val="none" w:sz="0" w:space="0" w:color="auto"/>
                            <w:right w:val="none" w:sz="0" w:space="0" w:color="auto"/>
                          </w:divBdr>
                          <w:divsChild>
                            <w:div w:id="26072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479565">
          <w:marLeft w:val="0"/>
          <w:marRight w:val="0"/>
          <w:marTop w:val="0"/>
          <w:marBottom w:val="0"/>
          <w:divBdr>
            <w:top w:val="none" w:sz="0" w:space="0" w:color="auto"/>
            <w:left w:val="none" w:sz="0" w:space="0" w:color="auto"/>
            <w:bottom w:val="none" w:sz="0" w:space="0" w:color="auto"/>
            <w:right w:val="none" w:sz="0" w:space="0" w:color="auto"/>
          </w:divBdr>
          <w:divsChild>
            <w:div w:id="1924488437">
              <w:marLeft w:val="0"/>
              <w:marRight w:val="60"/>
              <w:marTop w:val="0"/>
              <w:marBottom w:val="0"/>
              <w:divBdr>
                <w:top w:val="none" w:sz="0" w:space="0" w:color="auto"/>
                <w:left w:val="none" w:sz="0" w:space="0" w:color="auto"/>
                <w:bottom w:val="none" w:sz="0" w:space="0" w:color="auto"/>
                <w:right w:val="none" w:sz="0" w:space="0" w:color="auto"/>
              </w:divBdr>
              <w:divsChild>
                <w:div w:id="1906142932">
                  <w:marLeft w:val="0"/>
                  <w:marRight w:val="0"/>
                  <w:marTop w:val="0"/>
                  <w:marBottom w:val="120"/>
                  <w:divBdr>
                    <w:top w:val="single" w:sz="6" w:space="0" w:color="C0C0C0"/>
                    <w:left w:val="single" w:sz="6" w:space="0" w:color="D9D9D9"/>
                    <w:bottom w:val="single" w:sz="6" w:space="0" w:color="D9D9D9"/>
                    <w:right w:val="single" w:sz="6" w:space="0" w:color="D9D9D9"/>
                  </w:divBdr>
                  <w:divsChild>
                    <w:div w:id="918907657">
                      <w:marLeft w:val="0"/>
                      <w:marRight w:val="0"/>
                      <w:marTop w:val="0"/>
                      <w:marBottom w:val="0"/>
                      <w:divBdr>
                        <w:top w:val="none" w:sz="0" w:space="0" w:color="auto"/>
                        <w:left w:val="none" w:sz="0" w:space="0" w:color="auto"/>
                        <w:bottom w:val="none" w:sz="0" w:space="0" w:color="auto"/>
                        <w:right w:val="none" w:sz="0" w:space="0" w:color="auto"/>
                      </w:divBdr>
                    </w:div>
                    <w:div w:id="18075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281301">
      <w:bodyDiv w:val="1"/>
      <w:marLeft w:val="0"/>
      <w:marRight w:val="0"/>
      <w:marTop w:val="0"/>
      <w:marBottom w:val="0"/>
      <w:divBdr>
        <w:top w:val="none" w:sz="0" w:space="0" w:color="auto"/>
        <w:left w:val="none" w:sz="0" w:space="0" w:color="auto"/>
        <w:bottom w:val="none" w:sz="0" w:space="0" w:color="auto"/>
        <w:right w:val="none" w:sz="0" w:space="0" w:color="auto"/>
      </w:divBdr>
    </w:div>
    <w:div w:id="724714985">
      <w:bodyDiv w:val="1"/>
      <w:marLeft w:val="0"/>
      <w:marRight w:val="0"/>
      <w:marTop w:val="0"/>
      <w:marBottom w:val="0"/>
      <w:divBdr>
        <w:top w:val="none" w:sz="0" w:space="0" w:color="auto"/>
        <w:left w:val="none" w:sz="0" w:space="0" w:color="auto"/>
        <w:bottom w:val="none" w:sz="0" w:space="0" w:color="auto"/>
        <w:right w:val="none" w:sz="0" w:space="0" w:color="auto"/>
      </w:divBdr>
    </w:div>
    <w:div w:id="728915567">
      <w:bodyDiv w:val="1"/>
      <w:marLeft w:val="0"/>
      <w:marRight w:val="0"/>
      <w:marTop w:val="0"/>
      <w:marBottom w:val="0"/>
      <w:divBdr>
        <w:top w:val="none" w:sz="0" w:space="0" w:color="auto"/>
        <w:left w:val="none" w:sz="0" w:space="0" w:color="auto"/>
        <w:bottom w:val="none" w:sz="0" w:space="0" w:color="auto"/>
        <w:right w:val="none" w:sz="0" w:space="0" w:color="auto"/>
      </w:divBdr>
    </w:div>
    <w:div w:id="733042577">
      <w:bodyDiv w:val="1"/>
      <w:marLeft w:val="0"/>
      <w:marRight w:val="0"/>
      <w:marTop w:val="0"/>
      <w:marBottom w:val="0"/>
      <w:divBdr>
        <w:top w:val="none" w:sz="0" w:space="0" w:color="auto"/>
        <w:left w:val="none" w:sz="0" w:space="0" w:color="auto"/>
        <w:bottom w:val="none" w:sz="0" w:space="0" w:color="auto"/>
        <w:right w:val="none" w:sz="0" w:space="0" w:color="auto"/>
      </w:divBdr>
    </w:div>
    <w:div w:id="735051972">
      <w:bodyDiv w:val="1"/>
      <w:marLeft w:val="0"/>
      <w:marRight w:val="0"/>
      <w:marTop w:val="0"/>
      <w:marBottom w:val="0"/>
      <w:divBdr>
        <w:top w:val="none" w:sz="0" w:space="0" w:color="auto"/>
        <w:left w:val="none" w:sz="0" w:space="0" w:color="auto"/>
        <w:bottom w:val="none" w:sz="0" w:space="0" w:color="auto"/>
        <w:right w:val="none" w:sz="0" w:space="0" w:color="auto"/>
      </w:divBdr>
    </w:div>
    <w:div w:id="762382841">
      <w:bodyDiv w:val="1"/>
      <w:marLeft w:val="0"/>
      <w:marRight w:val="0"/>
      <w:marTop w:val="0"/>
      <w:marBottom w:val="0"/>
      <w:divBdr>
        <w:top w:val="none" w:sz="0" w:space="0" w:color="auto"/>
        <w:left w:val="none" w:sz="0" w:space="0" w:color="auto"/>
        <w:bottom w:val="none" w:sz="0" w:space="0" w:color="auto"/>
        <w:right w:val="none" w:sz="0" w:space="0" w:color="auto"/>
      </w:divBdr>
    </w:div>
    <w:div w:id="768701186">
      <w:bodyDiv w:val="1"/>
      <w:marLeft w:val="0"/>
      <w:marRight w:val="0"/>
      <w:marTop w:val="0"/>
      <w:marBottom w:val="0"/>
      <w:divBdr>
        <w:top w:val="none" w:sz="0" w:space="0" w:color="auto"/>
        <w:left w:val="none" w:sz="0" w:space="0" w:color="auto"/>
        <w:bottom w:val="none" w:sz="0" w:space="0" w:color="auto"/>
        <w:right w:val="none" w:sz="0" w:space="0" w:color="auto"/>
      </w:divBdr>
    </w:div>
    <w:div w:id="808863455">
      <w:bodyDiv w:val="1"/>
      <w:marLeft w:val="0"/>
      <w:marRight w:val="0"/>
      <w:marTop w:val="0"/>
      <w:marBottom w:val="0"/>
      <w:divBdr>
        <w:top w:val="none" w:sz="0" w:space="0" w:color="auto"/>
        <w:left w:val="none" w:sz="0" w:space="0" w:color="auto"/>
        <w:bottom w:val="none" w:sz="0" w:space="0" w:color="auto"/>
        <w:right w:val="none" w:sz="0" w:space="0" w:color="auto"/>
      </w:divBdr>
    </w:div>
    <w:div w:id="877089599">
      <w:bodyDiv w:val="1"/>
      <w:marLeft w:val="0"/>
      <w:marRight w:val="0"/>
      <w:marTop w:val="0"/>
      <w:marBottom w:val="0"/>
      <w:divBdr>
        <w:top w:val="none" w:sz="0" w:space="0" w:color="auto"/>
        <w:left w:val="none" w:sz="0" w:space="0" w:color="auto"/>
        <w:bottom w:val="none" w:sz="0" w:space="0" w:color="auto"/>
        <w:right w:val="none" w:sz="0" w:space="0" w:color="auto"/>
      </w:divBdr>
    </w:div>
    <w:div w:id="896092864">
      <w:bodyDiv w:val="1"/>
      <w:marLeft w:val="0"/>
      <w:marRight w:val="0"/>
      <w:marTop w:val="0"/>
      <w:marBottom w:val="0"/>
      <w:divBdr>
        <w:top w:val="none" w:sz="0" w:space="0" w:color="auto"/>
        <w:left w:val="none" w:sz="0" w:space="0" w:color="auto"/>
        <w:bottom w:val="none" w:sz="0" w:space="0" w:color="auto"/>
        <w:right w:val="none" w:sz="0" w:space="0" w:color="auto"/>
      </w:divBdr>
    </w:div>
    <w:div w:id="902713190">
      <w:bodyDiv w:val="1"/>
      <w:marLeft w:val="0"/>
      <w:marRight w:val="0"/>
      <w:marTop w:val="0"/>
      <w:marBottom w:val="0"/>
      <w:divBdr>
        <w:top w:val="none" w:sz="0" w:space="0" w:color="auto"/>
        <w:left w:val="none" w:sz="0" w:space="0" w:color="auto"/>
        <w:bottom w:val="none" w:sz="0" w:space="0" w:color="auto"/>
        <w:right w:val="none" w:sz="0" w:space="0" w:color="auto"/>
      </w:divBdr>
    </w:div>
    <w:div w:id="904608867">
      <w:bodyDiv w:val="1"/>
      <w:marLeft w:val="0"/>
      <w:marRight w:val="0"/>
      <w:marTop w:val="0"/>
      <w:marBottom w:val="0"/>
      <w:divBdr>
        <w:top w:val="none" w:sz="0" w:space="0" w:color="auto"/>
        <w:left w:val="none" w:sz="0" w:space="0" w:color="auto"/>
        <w:bottom w:val="none" w:sz="0" w:space="0" w:color="auto"/>
        <w:right w:val="none" w:sz="0" w:space="0" w:color="auto"/>
      </w:divBdr>
    </w:div>
    <w:div w:id="931932595">
      <w:bodyDiv w:val="1"/>
      <w:marLeft w:val="0"/>
      <w:marRight w:val="0"/>
      <w:marTop w:val="0"/>
      <w:marBottom w:val="0"/>
      <w:divBdr>
        <w:top w:val="none" w:sz="0" w:space="0" w:color="auto"/>
        <w:left w:val="none" w:sz="0" w:space="0" w:color="auto"/>
        <w:bottom w:val="none" w:sz="0" w:space="0" w:color="auto"/>
        <w:right w:val="none" w:sz="0" w:space="0" w:color="auto"/>
      </w:divBdr>
    </w:div>
    <w:div w:id="988437693">
      <w:bodyDiv w:val="1"/>
      <w:marLeft w:val="0"/>
      <w:marRight w:val="0"/>
      <w:marTop w:val="0"/>
      <w:marBottom w:val="0"/>
      <w:divBdr>
        <w:top w:val="none" w:sz="0" w:space="0" w:color="auto"/>
        <w:left w:val="none" w:sz="0" w:space="0" w:color="auto"/>
        <w:bottom w:val="none" w:sz="0" w:space="0" w:color="auto"/>
        <w:right w:val="none" w:sz="0" w:space="0" w:color="auto"/>
      </w:divBdr>
    </w:div>
    <w:div w:id="1040128415">
      <w:bodyDiv w:val="1"/>
      <w:marLeft w:val="0"/>
      <w:marRight w:val="0"/>
      <w:marTop w:val="0"/>
      <w:marBottom w:val="0"/>
      <w:divBdr>
        <w:top w:val="none" w:sz="0" w:space="0" w:color="auto"/>
        <w:left w:val="none" w:sz="0" w:space="0" w:color="auto"/>
        <w:bottom w:val="none" w:sz="0" w:space="0" w:color="auto"/>
        <w:right w:val="none" w:sz="0" w:space="0" w:color="auto"/>
      </w:divBdr>
    </w:div>
    <w:div w:id="1058557415">
      <w:bodyDiv w:val="1"/>
      <w:marLeft w:val="0"/>
      <w:marRight w:val="0"/>
      <w:marTop w:val="0"/>
      <w:marBottom w:val="0"/>
      <w:divBdr>
        <w:top w:val="none" w:sz="0" w:space="0" w:color="auto"/>
        <w:left w:val="none" w:sz="0" w:space="0" w:color="auto"/>
        <w:bottom w:val="none" w:sz="0" w:space="0" w:color="auto"/>
        <w:right w:val="none" w:sz="0" w:space="0" w:color="auto"/>
      </w:divBdr>
    </w:div>
    <w:div w:id="1074084998">
      <w:bodyDiv w:val="1"/>
      <w:marLeft w:val="0"/>
      <w:marRight w:val="0"/>
      <w:marTop w:val="0"/>
      <w:marBottom w:val="0"/>
      <w:divBdr>
        <w:top w:val="none" w:sz="0" w:space="0" w:color="auto"/>
        <w:left w:val="none" w:sz="0" w:space="0" w:color="auto"/>
        <w:bottom w:val="none" w:sz="0" w:space="0" w:color="auto"/>
        <w:right w:val="none" w:sz="0" w:space="0" w:color="auto"/>
      </w:divBdr>
    </w:div>
    <w:div w:id="1107698547">
      <w:bodyDiv w:val="1"/>
      <w:marLeft w:val="0"/>
      <w:marRight w:val="0"/>
      <w:marTop w:val="0"/>
      <w:marBottom w:val="0"/>
      <w:divBdr>
        <w:top w:val="none" w:sz="0" w:space="0" w:color="auto"/>
        <w:left w:val="none" w:sz="0" w:space="0" w:color="auto"/>
        <w:bottom w:val="none" w:sz="0" w:space="0" w:color="auto"/>
        <w:right w:val="none" w:sz="0" w:space="0" w:color="auto"/>
      </w:divBdr>
    </w:div>
    <w:div w:id="1122110211">
      <w:bodyDiv w:val="1"/>
      <w:marLeft w:val="0"/>
      <w:marRight w:val="0"/>
      <w:marTop w:val="0"/>
      <w:marBottom w:val="0"/>
      <w:divBdr>
        <w:top w:val="none" w:sz="0" w:space="0" w:color="auto"/>
        <w:left w:val="none" w:sz="0" w:space="0" w:color="auto"/>
        <w:bottom w:val="none" w:sz="0" w:space="0" w:color="auto"/>
        <w:right w:val="none" w:sz="0" w:space="0" w:color="auto"/>
      </w:divBdr>
    </w:div>
    <w:div w:id="1137801837">
      <w:bodyDiv w:val="1"/>
      <w:marLeft w:val="0"/>
      <w:marRight w:val="0"/>
      <w:marTop w:val="0"/>
      <w:marBottom w:val="0"/>
      <w:divBdr>
        <w:top w:val="none" w:sz="0" w:space="0" w:color="auto"/>
        <w:left w:val="none" w:sz="0" w:space="0" w:color="auto"/>
        <w:bottom w:val="none" w:sz="0" w:space="0" w:color="auto"/>
        <w:right w:val="none" w:sz="0" w:space="0" w:color="auto"/>
      </w:divBdr>
    </w:div>
    <w:div w:id="1143811726">
      <w:bodyDiv w:val="1"/>
      <w:marLeft w:val="0"/>
      <w:marRight w:val="0"/>
      <w:marTop w:val="0"/>
      <w:marBottom w:val="0"/>
      <w:divBdr>
        <w:top w:val="none" w:sz="0" w:space="0" w:color="auto"/>
        <w:left w:val="none" w:sz="0" w:space="0" w:color="auto"/>
        <w:bottom w:val="none" w:sz="0" w:space="0" w:color="auto"/>
        <w:right w:val="none" w:sz="0" w:space="0" w:color="auto"/>
      </w:divBdr>
    </w:div>
    <w:div w:id="1189567602">
      <w:bodyDiv w:val="1"/>
      <w:marLeft w:val="0"/>
      <w:marRight w:val="0"/>
      <w:marTop w:val="0"/>
      <w:marBottom w:val="0"/>
      <w:divBdr>
        <w:top w:val="none" w:sz="0" w:space="0" w:color="auto"/>
        <w:left w:val="none" w:sz="0" w:space="0" w:color="auto"/>
        <w:bottom w:val="none" w:sz="0" w:space="0" w:color="auto"/>
        <w:right w:val="none" w:sz="0" w:space="0" w:color="auto"/>
      </w:divBdr>
    </w:div>
    <w:div w:id="1265919287">
      <w:bodyDiv w:val="1"/>
      <w:marLeft w:val="0"/>
      <w:marRight w:val="0"/>
      <w:marTop w:val="0"/>
      <w:marBottom w:val="0"/>
      <w:divBdr>
        <w:top w:val="none" w:sz="0" w:space="0" w:color="auto"/>
        <w:left w:val="none" w:sz="0" w:space="0" w:color="auto"/>
        <w:bottom w:val="none" w:sz="0" w:space="0" w:color="auto"/>
        <w:right w:val="none" w:sz="0" w:space="0" w:color="auto"/>
      </w:divBdr>
    </w:div>
    <w:div w:id="1293319308">
      <w:bodyDiv w:val="1"/>
      <w:marLeft w:val="0"/>
      <w:marRight w:val="0"/>
      <w:marTop w:val="0"/>
      <w:marBottom w:val="0"/>
      <w:divBdr>
        <w:top w:val="none" w:sz="0" w:space="0" w:color="auto"/>
        <w:left w:val="none" w:sz="0" w:space="0" w:color="auto"/>
        <w:bottom w:val="none" w:sz="0" w:space="0" w:color="auto"/>
        <w:right w:val="none" w:sz="0" w:space="0" w:color="auto"/>
      </w:divBdr>
    </w:div>
    <w:div w:id="1316959707">
      <w:bodyDiv w:val="1"/>
      <w:marLeft w:val="0"/>
      <w:marRight w:val="0"/>
      <w:marTop w:val="0"/>
      <w:marBottom w:val="0"/>
      <w:divBdr>
        <w:top w:val="none" w:sz="0" w:space="0" w:color="auto"/>
        <w:left w:val="none" w:sz="0" w:space="0" w:color="auto"/>
        <w:bottom w:val="none" w:sz="0" w:space="0" w:color="auto"/>
        <w:right w:val="none" w:sz="0" w:space="0" w:color="auto"/>
      </w:divBdr>
    </w:div>
    <w:div w:id="1332877976">
      <w:bodyDiv w:val="1"/>
      <w:marLeft w:val="0"/>
      <w:marRight w:val="0"/>
      <w:marTop w:val="0"/>
      <w:marBottom w:val="0"/>
      <w:divBdr>
        <w:top w:val="none" w:sz="0" w:space="0" w:color="auto"/>
        <w:left w:val="none" w:sz="0" w:space="0" w:color="auto"/>
        <w:bottom w:val="none" w:sz="0" w:space="0" w:color="auto"/>
        <w:right w:val="none" w:sz="0" w:space="0" w:color="auto"/>
      </w:divBdr>
    </w:div>
    <w:div w:id="1342394875">
      <w:bodyDiv w:val="1"/>
      <w:marLeft w:val="0"/>
      <w:marRight w:val="0"/>
      <w:marTop w:val="0"/>
      <w:marBottom w:val="0"/>
      <w:divBdr>
        <w:top w:val="none" w:sz="0" w:space="0" w:color="auto"/>
        <w:left w:val="none" w:sz="0" w:space="0" w:color="auto"/>
        <w:bottom w:val="none" w:sz="0" w:space="0" w:color="auto"/>
        <w:right w:val="none" w:sz="0" w:space="0" w:color="auto"/>
      </w:divBdr>
    </w:div>
    <w:div w:id="1404791065">
      <w:bodyDiv w:val="1"/>
      <w:marLeft w:val="0"/>
      <w:marRight w:val="0"/>
      <w:marTop w:val="0"/>
      <w:marBottom w:val="0"/>
      <w:divBdr>
        <w:top w:val="none" w:sz="0" w:space="0" w:color="auto"/>
        <w:left w:val="none" w:sz="0" w:space="0" w:color="auto"/>
        <w:bottom w:val="none" w:sz="0" w:space="0" w:color="auto"/>
        <w:right w:val="none" w:sz="0" w:space="0" w:color="auto"/>
      </w:divBdr>
    </w:div>
    <w:div w:id="1423524967">
      <w:bodyDiv w:val="1"/>
      <w:marLeft w:val="0"/>
      <w:marRight w:val="0"/>
      <w:marTop w:val="0"/>
      <w:marBottom w:val="0"/>
      <w:divBdr>
        <w:top w:val="none" w:sz="0" w:space="0" w:color="auto"/>
        <w:left w:val="none" w:sz="0" w:space="0" w:color="auto"/>
        <w:bottom w:val="none" w:sz="0" w:space="0" w:color="auto"/>
        <w:right w:val="none" w:sz="0" w:space="0" w:color="auto"/>
      </w:divBdr>
    </w:div>
    <w:div w:id="1466462354">
      <w:bodyDiv w:val="1"/>
      <w:marLeft w:val="0"/>
      <w:marRight w:val="0"/>
      <w:marTop w:val="0"/>
      <w:marBottom w:val="0"/>
      <w:divBdr>
        <w:top w:val="none" w:sz="0" w:space="0" w:color="auto"/>
        <w:left w:val="none" w:sz="0" w:space="0" w:color="auto"/>
        <w:bottom w:val="none" w:sz="0" w:space="0" w:color="auto"/>
        <w:right w:val="none" w:sz="0" w:space="0" w:color="auto"/>
      </w:divBdr>
    </w:div>
    <w:div w:id="1471820306">
      <w:bodyDiv w:val="1"/>
      <w:marLeft w:val="0"/>
      <w:marRight w:val="0"/>
      <w:marTop w:val="0"/>
      <w:marBottom w:val="0"/>
      <w:divBdr>
        <w:top w:val="none" w:sz="0" w:space="0" w:color="auto"/>
        <w:left w:val="none" w:sz="0" w:space="0" w:color="auto"/>
        <w:bottom w:val="none" w:sz="0" w:space="0" w:color="auto"/>
        <w:right w:val="none" w:sz="0" w:space="0" w:color="auto"/>
      </w:divBdr>
    </w:div>
    <w:div w:id="1509103247">
      <w:bodyDiv w:val="1"/>
      <w:marLeft w:val="0"/>
      <w:marRight w:val="0"/>
      <w:marTop w:val="0"/>
      <w:marBottom w:val="0"/>
      <w:divBdr>
        <w:top w:val="none" w:sz="0" w:space="0" w:color="auto"/>
        <w:left w:val="none" w:sz="0" w:space="0" w:color="auto"/>
        <w:bottom w:val="none" w:sz="0" w:space="0" w:color="auto"/>
        <w:right w:val="none" w:sz="0" w:space="0" w:color="auto"/>
      </w:divBdr>
    </w:div>
    <w:div w:id="1514028159">
      <w:bodyDiv w:val="1"/>
      <w:marLeft w:val="0"/>
      <w:marRight w:val="0"/>
      <w:marTop w:val="0"/>
      <w:marBottom w:val="0"/>
      <w:divBdr>
        <w:top w:val="none" w:sz="0" w:space="0" w:color="auto"/>
        <w:left w:val="none" w:sz="0" w:space="0" w:color="auto"/>
        <w:bottom w:val="none" w:sz="0" w:space="0" w:color="auto"/>
        <w:right w:val="none" w:sz="0" w:space="0" w:color="auto"/>
      </w:divBdr>
    </w:div>
    <w:div w:id="1538618761">
      <w:bodyDiv w:val="1"/>
      <w:marLeft w:val="0"/>
      <w:marRight w:val="0"/>
      <w:marTop w:val="0"/>
      <w:marBottom w:val="0"/>
      <w:divBdr>
        <w:top w:val="none" w:sz="0" w:space="0" w:color="auto"/>
        <w:left w:val="none" w:sz="0" w:space="0" w:color="auto"/>
        <w:bottom w:val="none" w:sz="0" w:space="0" w:color="auto"/>
        <w:right w:val="none" w:sz="0" w:space="0" w:color="auto"/>
      </w:divBdr>
    </w:div>
    <w:div w:id="1538815084">
      <w:bodyDiv w:val="1"/>
      <w:marLeft w:val="0"/>
      <w:marRight w:val="0"/>
      <w:marTop w:val="0"/>
      <w:marBottom w:val="0"/>
      <w:divBdr>
        <w:top w:val="none" w:sz="0" w:space="0" w:color="auto"/>
        <w:left w:val="none" w:sz="0" w:space="0" w:color="auto"/>
        <w:bottom w:val="none" w:sz="0" w:space="0" w:color="auto"/>
        <w:right w:val="none" w:sz="0" w:space="0" w:color="auto"/>
      </w:divBdr>
    </w:div>
    <w:div w:id="1581207312">
      <w:bodyDiv w:val="1"/>
      <w:marLeft w:val="0"/>
      <w:marRight w:val="0"/>
      <w:marTop w:val="0"/>
      <w:marBottom w:val="0"/>
      <w:divBdr>
        <w:top w:val="none" w:sz="0" w:space="0" w:color="auto"/>
        <w:left w:val="none" w:sz="0" w:space="0" w:color="auto"/>
        <w:bottom w:val="none" w:sz="0" w:space="0" w:color="auto"/>
        <w:right w:val="none" w:sz="0" w:space="0" w:color="auto"/>
      </w:divBdr>
    </w:div>
    <w:div w:id="1589848866">
      <w:bodyDiv w:val="1"/>
      <w:marLeft w:val="0"/>
      <w:marRight w:val="0"/>
      <w:marTop w:val="0"/>
      <w:marBottom w:val="0"/>
      <w:divBdr>
        <w:top w:val="none" w:sz="0" w:space="0" w:color="auto"/>
        <w:left w:val="none" w:sz="0" w:space="0" w:color="auto"/>
        <w:bottom w:val="none" w:sz="0" w:space="0" w:color="auto"/>
        <w:right w:val="none" w:sz="0" w:space="0" w:color="auto"/>
      </w:divBdr>
    </w:div>
    <w:div w:id="1615862454">
      <w:bodyDiv w:val="1"/>
      <w:marLeft w:val="0"/>
      <w:marRight w:val="0"/>
      <w:marTop w:val="0"/>
      <w:marBottom w:val="0"/>
      <w:divBdr>
        <w:top w:val="none" w:sz="0" w:space="0" w:color="auto"/>
        <w:left w:val="none" w:sz="0" w:space="0" w:color="auto"/>
        <w:bottom w:val="none" w:sz="0" w:space="0" w:color="auto"/>
        <w:right w:val="none" w:sz="0" w:space="0" w:color="auto"/>
      </w:divBdr>
    </w:div>
    <w:div w:id="1633249017">
      <w:bodyDiv w:val="1"/>
      <w:marLeft w:val="0"/>
      <w:marRight w:val="0"/>
      <w:marTop w:val="0"/>
      <w:marBottom w:val="0"/>
      <w:divBdr>
        <w:top w:val="none" w:sz="0" w:space="0" w:color="auto"/>
        <w:left w:val="none" w:sz="0" w:space="0" w:color="auto"/>
        <w:bottom w:val="none" w:sz="0" w:space="0" w:color="auto"/>
        <w:right w:val="none" w:sz="0" w:space="0" w:color="auto"/>
      </w:divBdr>
    </w:div>
    <w:div w:id="1636183404">
      <w:bodyDiv w:val="1"/>
      <w:marLeft w:val="0"/>
      <w:marRight w:val="0"/>
      <w:marTop w:val="0"/>
      <w:marBottom w:val="0"/>
      <w:divBdr>
        <w:top w:val="none" w:sz="0" w:space="0" w:color="auto"/>
        <w:left w:val="none" w:sz="0" w:space="0" w:color="auto"/>
        <w:bottom w:val="none" w:sz="0" w:space="0" w:color="auto"/>
        <w:right w:val="none" w:sz="0" w:space="0" w:color="auto"/>
      </w:divBdr>
    </w:div>
    <w:div w:id="1636376418">
      <w:bodyDiv w:val="1"/>
      <w:marLeft w:val="0"/>
      <w:marRight w:val="0"/>
      <w:marTop w:val="0"/>
      <w:marBottom w:val="0"/>
      <w:divBdr>
        <w:top w:val="none" w:sz="0" w:space="0" w:color="auto"/>
        <w:left w:val="none" w:sz="0" w:space="0" w:color="auto"/>
        <w:bottom w:val="none" w:sz="0" w:space="0" w:color="auto"/>
        <w:right w:val="none" w:sz="0" w:space="0" w:color="auto"/>
      </w:divBdr>
    </w:div>
    <w:div w:id="1642419582">
      <w:bodyDiv w:val="1"/>
      <w:marLeft w:val="0"/>
      <w:marRight w:val="0"/>
      <w:marTop w:val="0"/>
      <w:marBottom w:val="0"/>
      <w:divBdr>
        <w:top w:val="none" w:sz="0" w:space="0" w:color="auto"/>
        <w:left w:val="none" w:sz="0" w:space="0" w:color="auto"/>
        <w:bottom w:val="none" w:sz="0" w:space="0" w:color="auto"/>
        <w:right w:val="none" w:sz="0" w:space="0" w:color="auto"/>
      </w:divBdr>
    </w:div>
    <w:div w:id="1682658938">
      <w:bodyDiv w:val="1"/>
      <w:marLeft w:val="0"/>
      <w:marRight w:val="0"/>
      <w:marTop w:val="0"/>
      <w:marBottom w:val="0"/>
      <w:divBdr>
        <w:top w:val="none" w:sz="0" w:space="0" w:color="auto"/>
        <w:left w:val="none" w:sz="0" w:space="0" w:color="auto"/>
        <w:bottom w:val="none" w:sz="0" w:space="0" w:color="auto"/>
        <w:right w:val="none" w:sz="0" w:space="0" w:color="auto"/>
      </w:divBdr>
    </w:div>
    <w:div w:id="1686979745">
      <w:bodyDiv w:val="1"/>
      <w:marLeft w:val="0"/>
      <w:marRight w:val="0"/>
      <w:marTop w:val="0"/>
      <w:marBottom w:val="0"/>
      <w:divBdr>
        <w:top w:val="none" w:sz="0" w:space="0" w:color="auto"/>
        <w:left w:val="none" w:sz="0" w:space="0" w:color="auto"/>
        <w:bottom w:val="none" w:sz="0" w:space="0" w:color="auto"/>
        <w:right w:val="none" w:sz="0" w:space="0" w:color="auto"/>
      </w:divBdr>
    </w:div>
    <w:div w:id="1690063213">
      <w:bodyDiv w:val="1"/>
      <w:marLeft w:val="0"/>
      <w:marRight w:val="0"/>
      <w:marTop w:val="0"/>
      <w:marBottom w:val="0"/>
      <w:divBdr>
        <w:top w:val="none" w:sz="0" w:space="0" w:color="auto"/>
        <w:left w:val="none" w:sz="0" w:space="0" w:color="auto"/>
        <w:bottom w:val="none" w:sz="0" w:space="0" w:color="auto"/>
        <w:right w:val="none" w:sz="0" w:space="0" w:color="auto"/>
      </w:divBdr>
    </w:div>
    <w:div w:id="1705137474">
      <w:bodyDiv w:val="1"/>
      <w:marLeft w:val="0"/>
      <w:marRight w:val="0"/>
      <w:marTop w:val="0"/>
      <w:marBottom w:val="0"/>
      <w:divBdr>
        <w:top w:val="none" w:sz="0" w:space="0" w:color="auto"/>
        <w:left w:val="none" w:sz="0" w:space="0" w:color="auto"/>
        <w:bottom w:val="none" w:sz="0" w:space="0" w:color="auto"/>
        <w:right w:val="none" w:sz="0" w:space="0" w:color="auto"/>
      </w:divBdr>
    </w:div>
    <w:div w:id="1707366874">
      <w:bodyDiv w:val="1"/>
      <w:marLeft w:val="0"/>
      <w:marRight w:val="0"/>
      <w:marTop w:val="0"/>
      <w:marBottom w:val="0"/>
      <w:divBdr>
        <w:top w:val="none" w:sz="0" w:space="0" w:color="auto"/>
        <w:left w:val="none" w:sz="0" w:space="0" w:color="auto"/>
        <w:bottom w:val="none" w:sz="0" w:space="0" w:color="auto"/>
        <w:right w:val="none" w:sz="0" w:space="0" w:color="auto"/>
      </w:divBdr>
    </w:div>
    <w:div w:id="1722288468">
      <w:bodyDiv w:val="1"/>
      <w:marLeft w:val="0"/>
      <w:marRight w:val="0"/>
      <w:marTop w:val="0"/>
      <w:marBottom w:val="0"/>
      <w:divBdr>
        <w:top w:val="none" w:sz="0" w:space="0" w:color="auto"/>
        <w:left w:val="none" w:sz="0" w:space="0" w:color="auto"/>
        <w:bottom w:val="none" w:sz="0" w:space="0" w:color="auto"/>
        <w:right w:val="none" w:sz="0" w:space="0" w:color="auto"/>
      </w:divBdr>
    </w:div>
    <w:div w:id="1729644195">
      <w:bodyDiv w:val="1"/>
      <w:marLeft w:val="0"/>
      <w:marRight w:val="0"/>
      <w:marTop w:val="0"/>
      <w:marBottom w:val="0"/>
      <w:divBdr>
        <w:top w:val="none" w:sz="0" w:space="0" w:color="auto"/>
        <w:left w:val="none" w:sz="0" w:space="0" w:color="auto"/>
        <w:bottom w:val="none" w:sz="0" w:space="0" w:color="auto"/>
        <w:right w:val="none" w:sz="0" w:space="0" w:color="auto"/>
      </w:divBdr>
    </w:div>
    <w:div w:id="1761752730">
      <w:bodyDiv w:val="1"/>
      <w:marLeft w:val="0"/>
      <w:marRight w:val="0"/>
      <w:marTop w:val="0"/>
      <w:marBottom w:val="0"/>
      <w:divBdr>
        <w:top w:val="none" w:sz="0" w:space="0" w:color="auto"/>
        <w:left w:val="none" w:sz="0" w:space="0" w:color="auto"/>
        <w:bottom w:val="none" w:sz="0" w:space="0" w:color="auto"/>
        <w:right w:val="none" w:sz="0" w:space="0" w:color="auto"/>
      </w:divBdr>
    </w:div>
    <w:div w:id="1765688188">
      <w:bodyDiv w:val="1"/>
      <w:marLeft w:val="0"/>
      <w:marRight w:val="0"/>
      <w:marTop w:val="0"/>
      <w:marBottom w:val="0"/>
      <w:divBdr>
        <w:top w:val="none" w:sz="0" w:space="0" w:color="auto"/>
        <w:left w:val="none" w:sz="0" w:space="0" w:color="auto"/>
        <w:bottom w:val="none" w:sz="0" w:space="0" w:color="auto"/>
        <w:right w:val="none" w:sz="0" w:space="0" w:color="auto"/>
      </w:divBdr>
    </w:div>
    <w:div w:id="1789548295">
      <w:bodyDiv w:val="1"/>
      <w:marLeft w:val="0"/>
      <w:marRight w:val="0"/>
      <w:marTop w:val="0"/>
      <w:marBottom w:val="0"/>
      <w:divBdr>
        <w:top w:val="none" w:sz="0" w:space="0" w:color="auto"/>
        <w:left w:val="none" w:sz="0" w:space="0" w:color="auto"/>
        <w:bottom w:val="none" w:sz="0" w:space="0" w:color="auto"/>
        <w:right w:val="none" w:sz="0" w:space="0" w:color="auto"/>
      </w:divBdr>
    </w:div>
    <w:div w:id="1844397557">
      <w:bodyDiv w:val="1"/>
      <w:marLeft w:val="0"/>
      <w:marRight w:val="0"/>
      <w:marTop w:val="0"/>
      <w:marBottom w:val="0"/>
      <w:divBdr>
        <w:top w:val="none" w:sz="0" w:space="0" w:color="auto"/>
        <w:left w:val="none" w:sz="0" w:space="0" w:color="auto"/>
        <w:bottom w:val="none" w:sz="0" w:space="0" w:color="auto"/>
        <w:right w:val="none" w:sz="0" w:space="0" w:color="auto"/>
      </w:divBdr>
    </w:div>
    <w:div w:id="1846743880">
      <w:bodyDiv w:val="1"/>
      <w:marLeft w:val="0"/>
      <w:marRight w:val="0"/>
      <w:marTop w:val="0"/>
      <w:marBottom w:val="0"/>
      <w:divBdr>
        <w:top w:val="none" w:sz="0" w:space="0" w:color="auto"/>
        <w:left w:val="none" w:sz="0" w:space="0" w:color="auto"/>
        <w:bottom w:val="none" w:sz="0" w:space="0" w:color="auto"/>
        <w:right w:val="none" w:sz="0" w:space="0" w:color="auto"/>
      </w:divBdr>
    </w:div>
    <w:div w:id="1905216595">
      <w:bodyDiv w:val="1"/>
      <w:marLeft w:val="0"/>
      <w:marRight w:val="0"/>
      <w:marTop w:val="0"/>
      <w:marBottom w:val="0"/>
      <w:divBdr>
        <w:top w:val="none" w:sz="0" w:space="0" w:color="auto"/>
        <w:left w:val="none" w:sz="0" w:space="0" w:color="auto"/>
        <w:bottom w:val="none" w:sz="0" w:space="0" w:color="auto"/>
        <w:right w:val="none" w:sz="0" w:space="0" w:color="auto"/>
      </w:divBdr>
    </w:div>
    <w:div w:id="1959872696">
      <w:bodyDiv w:val="1"/>
      <w:marLeft w:val="0"/>
      <w:marRight w:val="0"/>
      <w:marTop w:val="0"/>
      <w:marBottom w:val="0"/>
      <w:divBdr>
        <w:top w:val="none" w:sz="0" w:space="0" w:color="auto"/>
        <w:left w:val="none" w:sz="0" w:space="0" w:color="auto"/>
        <w:bottom w:val="none" w:sz="0" w:space="0" w:color="auto"/>
        <w:right w:val="none" w:sz="0" w:space="0" w:color="auto"/>
      </w:divBdr>
    </w:div>
    <w:div w:id="1978223512">
      <w:bodyDiv w:val="1"/>
      <w:marLeft w:val="0"/>
      <w:marRight w:val="0"/>
      <w:marTop w:val="0"/>
      <w:marBottom w:val="0"/>
      <w:divBdr>
        <w:top w:val="none" w:sz="0" w:space="0" w:color="auto"/>
        <w:left w:val="none" w:sz="0" w:space="0" w:color="auto"/>
        <w:bottom w:val="none" w:sz="0" w:space="0" w:color="auto"/>
        <w:right w:val="none" w:sz="0" w:space="0" w:color="auto"/>
      </w:divBdr>
    </w:div>
    <w:div w:id="1997341064">
      <w:bodyDiv w:val="1"/>
      <w:marLeft w:val="0"/>
      <w:marRight w:val="0"/>
      <w:marTop w:val="0"/>
      <w:marBottom w:val="0"/>
      <w:divBdr>
        <w:top w:val="none" w:sz="0" w:space="0" w:color="auto"/>
        <w:left w:val="none" w:sz="0" w:space="0" w:color="auto"/>
        <w:bottom w:val="none" w:sz="0" w:space="0" w:color="auto"/>
        <w:right w:val="none" w:sz="0" w:space="0" w:color="auto"/>
      </w:divBdr>
    </w:div>
    <w:div w:id="2040625475">
      <w:bodyDiv w:val="1"/>
      <w:marLeft w:val="0"/>
      <w:marRight w:val="0"/>
      <w:marTop w:val="0"/>
      <w:marBottom w:val="0"/>
      <w:divBdr>
        <w:top w:val="none" w:sz="0" w:space="0" w:color="auto"/>
        <w:left w:val="none" w:sz="0" w:space="0" w:color="auto"/>
        <w:bottom w:val="none" w:sz="0" w:space="0" w:color="auto"/>
        <w:right w:val="none" w:sz="0" w:space="0" w:color="auto"/>
      </w:divBdr>
    </w:div>
    <w:div w:id="2072194005">
      <w:bodyDiv w:val="1"/>
      <w:marLeft w:val="0"/>
      <w:marRight w:val="0"/>
      <w:marTop w:val="0"/>
      <w:marBottom w:val="0"/>
      <w:divBdr>
        <w:top w:val="none" w:sz="0" w:space="0" w:color="auto"/>
        <w:left w:val="none" w:sz="0" w:space="0" w:color="auto"/>
        <w:bottom w:val="none" w:sz="0" w:space="0" w:color="auto"/>
        <w:right w:val="none" w:sz="0" w:space="0" w:color="auto"/>
      </w:divBdr>
    </w:div>
    <w:div w:id="2088576135">
      <w:bodyDiv w:val="1"/>
      <w:marLeft w:val="0"/>
      <w:marRight w:val="0"/>
      <w:marTop w:val="0"/>
      <w:marBottom w:val="0"/>
      <w:divBdr>
        <w:top w:val="none" w:sz="0" w:space="0" w:color="auto"/>
        <w:left w:val="none" w:sz="0" w:space="0" w:color="auto"/>
        <w:bottom w:val="none" w:sz="0" w:space="0" w:color="auto"/>
        <w:right w:val="none" w:sz="0" w:space="0" w:color="auto"/>
      </w:divBdr>
    </w:div>
    <w:div w:id="2096902943">
      <w:bodyDiv w:val="1"/>
      <w:marLeft w:val="0"/>
      <w:marRight w:val="0"/>
      <w:marTop w:val="0"/>
      <w:marBottom w:val="0"/>
      <w:divBdr>
        <w:top w:val="none" w:sz="0" w:space="0" w:color="auto"/>
        <w:left w:val="none" w:sz="0" w:space="0" w:color="auto"/>
        <w:bottom w:val="none" w:sz="0" w:space="0" w:color="auto"/>
        <w:right w:val="none" w:sz="0" w:space="0" w:color="auto"/>
      </w:divBdr>
    </w:div>
    <w:div w:id="2102870936">
      <w:bodyDiv w:val="1"/>
      <w:marLeft w:val="0"/>
      <w:marRight w:val="0"/>
      <w:marTop w:val="0"/>
      <w:marBottom w:val="0"/>
      <w:divBdr>
        <w:top w:val="none" w:sz="0" w:space="0" w:color="auto"/>
        <w:left w:val="none" w:sz="0" w:space="0" w:color="auto"/>
        <w:bottom w:val="none" w:sz="0" w:space="0" w:color="auto"/>
        <w:right w:val="none" w:sz="0" w:space="0" w:color="auto"/>
      </w:divBdr>
    </w:div>
    <w:div w:id="2118089407">
      <w:bodyDiv w:val="1"/>
      <w:marLeft w:val="0"/>
      <w:marRight w:val="0"/>
      <w:marTop w:val="0"/>
      <w:marBottom w:val="0"/>
      <w:divBdr>
        <w:top w:val="none" w:sz="0" w:space="0" w:color="auto"/>
        <w:left w:val="none" w:sz="0" w:space="0" w:color="auto"/>
        <w:bottom w:val="none" w:sz="0" w:space="0" w:color="auto"/>
        <w:right w:val="none" w:sz="0" w:space="0" w:color="auto"/>
      </w:divBdr>
    </w:div>
    <w:div w:id="2137284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8.jpeg"/><Relationship Id="rId42" Type="http://schemas.openxmlformats.org/officeDocument/2006/relationships/image" Target="media/image25.png"/><Relationship Id="rId47" Type="http://schemas.openxmlformats.org/officeDocument/2006/relationships/header" Target="header8.xml"/><Relationship Id="rId50" Type="http://schemas.openxmlformats.org/officeDocument/2006/relationships/image" Target="media/image31.png"/><Relationship Id="rId55" Type="http://schemas.microsoft.com/office/2007/relationships/diagramDrawing" Target="diagrams/drawing1.xml"/><Relationship Id="rId63" Type="http://schemas.microsoft.com/office/2007/relationships/diagramDrawing" Target="diagrams/drawing2.xml"/><Relationship Id="rId68" Type="http://schemas.openxmlformats.org/officeDocument/2006/relationships/chart" Target="charts/chart1.xml"/><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diagramQuickStyle" Target="diagrams/quickStyle1.xml"/><Relationship Id="rId58" Type="http://schemas.openxmlformats.org/officeDocument/2006/relationships/header" Target="header11.xml"/><Relationship Id="rId66" Type="http://schemas.openxmlformats.org/officeDocument/2006/relationships/image" Target="media/image35.png"/><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eader" Target="header10.xml"/><Relationship Id="rId61" Type="http://schemas.openxmlformats.org/officeDocument/2006/relationships/diagramQuickStyle" Target="diagrams/quickStyle2.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7.jpeg"/><Relationship Id="rId52" Type="http://schemas.openxmlformats.org/officeDocument/2006/relationships/diagramLayout" Target="diagrams/layout1.xml"/><Relationship Id="rId60" Type="http://schemas.openxmlformats.org/officeDocument/2006/relationships/diagramLayout" Target="diagrams/layout2.xml"/><Relationship Id="rId65" Type="http://schemas.openxmlformats.org/officeDocument/2006/relationships/image" Target="media/image34.png"/><Relationship Id="rId73" Type="http://schemas.openxmlformats.org/officeDocument/2006/relationships/header" Target="header14.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header" Target="header7.xml"/><Relationship Id="rId43" Type="http://schemas.openxmlformats.org/officeDocument/2006/relationships/image" Target="media/image26.png"/><Relationship Id="rId48" Type="http://schemas.openxmlformats.org/officeDocument/2006/relationships/header" Target="header9.xml"/><Relationship Id="rId56" Type="http://schemas.openxmlformats.org/officeDocument/2006/relationships/image" Target="media/image32.png"/><Relationship Id="rId64" Type="http://schemas.openxmlformats.org/officeDocument/2006/relationships/image" Target="media/image33.png"/><Relationship Id="rId69" Type="http://schemas.openxmlformats.org/officeDocument/2006/relationships/chart" Target="charts/chart2.xm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diagramData" Target="diagrams/data1.xml"/><Relationship Id="rId72"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header" Target="header6.xml"/><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diagramData" Target="diagrams/data2.xml"/><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diagramColors" Target="diagrams/colors1.xml"/><Relationship Id="rId62" Type="http://schemas.openxmlformats.org/officeDocument/2006/relationships/diagramColors" Target="diagrams/colors2.xml"/><Relationship Id="rId70" Type="http://schemas.openxmlformats.org/officeDocument/2006/relationships/chart" Target="charts/chart3.xml"/><Relationship Id="rId7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Test Panas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628-42D2-A7AA-462612E1009F}"/>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628-42D2-A7AA-462612E1009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Afectos Positivos</c:v>
                </c:pt>
                <c:pt idx="1">
                  <c:v>Afectos Negativos</c:v>
                </c:pt>
              </c:strCache>
            </c:strRef>
          </c:cat>
          <c:val>
            <c:numRef>
              <c:f>Hoja1!$B$2:$B$3</c:f>
              <c:numCache>
                <c:formatCode>General</c:formatCode>
                <c:ptCount val="2"/>
                <c:pt idx="0">
                  <c:v>17</c:v>
                </c:pt>
                <c:pt idx="1">
                  <c:v>3</c:v>
                </c:pt>
              </c:numCache>
            </c:numRef>
          </c:val>
          <c:extLst>
            <c:ext xmlns:c16="http://schemas.microsoft.com/office/drawing/2014/chart" uri="{C3380CC4-5D6E-409C-BE32-E72D297353CC}">
              <c16:uniqueId val="{00000000-33F9-469F-8D48-DABB4EB5121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MX"/>
              <a:t>Resumen de validación cruzada del algoritmo </a:t>
            </a:r>
            <a:br>
              <a:rPr lang="es-MX"/>
            </a:br>
            <a:r>
              <a:rPr lang="es-MX"/>
              <a:t>Naive Bayes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Clasificados Correctamente</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NB 7 Segundos </c:v>
                </c:pt>
                <c:pt idx="1">
                  <c:v>NB 5 Segundos </c:v>
                </c:pt>
                <c:pt idx="2">
                  <c:v>NB 3 Segundos </c:v>
                </c:pt>
                <c:pt idx="3">
                  <c:v>NB 1 Segundo </c:v>
                </c:pt>
              </c:strCache>
            </c:strRef>
          </c:cat>
          <c:val>
            <c:numRef>
              <c:f>Hoja1!$B$2:$B$5</c:f>
              <c:numCache>
                <c:formatCode>General</c:formatCode>
                <c:ptCount val="4"/>
                <c:pt idx="0">
                  <c:v>80.88</c:v>
                </c:pt>
                <c:pt idx="1">
                  <c:v>77.94</c:v>
                </c:pt>
                <c:pt idx="2">
                  <c:v>80.88</c:v>
                </c:pt>
                <c:pt idx="3">
                  <c:v>94.117999999999995</c:v>
                </c:pt>
              </c:numCache>
            </c:numRef>
          </c:val>
          <c:extLst>
            <c:ext xmlns:c16="http://schemas.microsoft.com/office/drawing/2014/chart" uri="{C3380CC4-5D6E-409C-BE32-E72D297353CC}">
              <c16:uniqueId val="{00000000-FD0B-4B36-9F2C-CF7B9025DCF5}"/>
            </c:ext>
          </c:extLst>
        </c:ser>
        <c:ser>
          <c:idx val="1"/>
          <c:order val="1"/>
          <c:tx>
            <c:strRef>
              <c:f>Hoja1!$C$1</c:f>
              <c:strCache>
                <c:ptCount val="1"/>
                <c:pt idx="0">
                  <c:v>Clasificados Incorrectamente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NB 7 Segundos </c:v>
                </c:pt>
                <c:pt idx="1">
                  <c:v>NB 5 Segundos </c:v>
                </c:pt>
                <c:pt idx="2">
                  <c:v>NB 3 Segundos </c:v>
                </c:pt>
                <c:pt idx="3">
                  <c:v>NB 1 Segundo </c:v>
                </c:pt>
              </c:strCache>
            </c:strRef>
          </c:cat>
          <c:val>
            <c:numRef>
              <c:f>Hoja1!$C$2:$C$5</c:f>
              <c:numCache>
                <c:formatCode>General</c:formatCode>
                <c:ptCount val="4"/>
                <c:pt idx="0">
                  <c:v>19.120000000000005</c:v>
                </c:pt>
                <c:pt idx="1">
                  <c:v>22.060000000000002</c:v>
                </c:pt>
                <c:pt idx="2">
                  <c:v>19.120000000000005</c:v>
                </c:pt>
                <c:pt idx="3">
                  <c:v>5.882000000000005</c:v>
                </c:pt>
              </c:numCache>
            </c:numRef>
          </c:val>
          <c:extLst>
            <c:ext xmlns:c16="http://schemas.microsoft.com/office/drawing/2014/chart" uri="{C3380CC4-5D6E-409C-BE32-E72D297353CC}">
              <c16:uniqueId val="{00000001-FD0B-4B36-9F2C-CF7B9025DCF5}"/>
            </c:ext>
          </c:extLst>
        </c:ser>
        <c:dLbls>
          <c:dLblPos val="inEnd"/>
          <c:showLegendKey val="0"/>
          <c:showVal val="1"/>
          <c:showCatName val="0"/>
          <c:showSerName val="0"/>
          <c:showPercent val="0"/>
          <c:showBubbleSize val="0"/>
        </c:dLbls>
        <c:gapWidth val="65"/>
        <c:axId val="-696207472"/>
        <c:axId val="-696208560"/>
      </c:barChart>
      <c:catAx>
        <c:axId val="-6962074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96208560"/>
        <c:crosses val="autoZero"/>
        <c:auto val="1"/>
        <c:lblAlgn val="ctr"/>
        <c:lblOffset val="100"/>
        <c:noMultiLvlLbl val="0"/>
      </c:catAx>
      <c:valAx>
        <c:axId val="-69620856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96207472"/>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Entry>
      <c:legendEntry>
        <c:idx val="1"/>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MX"/>
              <a:t>Resumen de validación cruzada del algoritmo Máquinas de Vector Soporte con kernel polinomial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Clasificados Correctamente</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MVS 7 Segundos </c:v>
                </c:pt>
                <c:pt idx="1">
                  <c:v>MVS 5 Segundos </c:v>
                </c:pt>
                <c:pt idx="2">
                  <c:v>MVS 3 Segundos </c:v>
                </c:pt>
                <c:pt idx="3">
                  <c:v>MVS 1 Segundo </c:v>
                </c:pt>
              </c:strCache>
            </c:strRef>
          </c:cat>
          <c:val>
            <c:numRef>
              <c:f>Hoja1!$B$2:$B$5</c:f>
              <c:numCache>
                <c:formatCode>General</c:formatCode>
                <c:ptCount val="4"/>
                <c:pt idx="0">
                  <c:v>79.41</c:v>
                </c:pt>
                <c:pt idx="1">
                  <c:v>85.82</c:v>
                </c:pt>
                <c:pt idx="2">
                  <c:v>79.41</c:v>
                </c:pt>
                <c:pt idx="3">
                  <c:v>89.71</c:v>
                </c:pt>
              </c:numCache>
            </c:numRef>
          </c:val>
          <c:extLst>
            <c:ext xmlns:c16="http://schemas.microsoft.com/office/drawing/2014/chart" uri="{C3380CC4-5D6E-409C-BE32-E72D297353CC}">
              <c16:uniqueId val="{00000000-9866-4FC5-A754-87F84FC07725}"/>
            </c:ext>
          </c:extLst>
        </c:ser>
        <c:ser>
          <c:idx val="1"/>
          <c:order val="1"/>
          <c:tx>
            <c:strRef>
              <c:f>Hoja1!$C$1</c:f>
              <c:strCache>
                <c:ptCount val="1"/>
                <c:pt idx="0">
                  <c:v>Clasificados Incorrectamente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MVS 7 Segundos </c:v>
                </c:pt>
                <c:pt idx="1">
                  <c:v>MVS 5 Segundos </c:v>
                </c:pt>
                <c:pt idx="2">
                  <c:v>MVS 3 Segundos </c:v>
                </c:pt>
                <c:pt idx="3">
                  <c:v>MVS 1 Segundo </c:v>
                </c:pt>
              </c:strCache>
            </c:strRef>
          </c:cat>
          <c:val>
            <c:numRef>
              <c:f>Hoja1!$C$2:$C$5</c:f>
              <c:numCache>
                <c:formatCode>General</c:formatCode>
                <c:ptCount val="4"/>
                <c:pt idx="0">
                  <c:v>20.590000000000003</c:v>
                </c:pt>
                <c:pt idx="1">
                  <c:v>14.180000000000007</c:v>
                </c:pt>
                <c:pt idx="2">
                  <c:v>20.590000000000003</c:v>
                </c:pt>
                <c:pt idx="3">
                  <c:v>10.290000000000006</c:v>
                </c:pt>
              </c:numCache>
            </c:numRef>
          </c:val>
          <c:extLst>
            <c:ext xmlns:c16="http://schemas.microsoft.com/office/drawing/2014/chart" uri="{C3380CC4-5D6E-409C-BE32-E72D297353CC}">
              <c16:uniqueId val="{00000001-9866-4FC5-A754-87F84FC07725}"/>
            </c:ext>
          </c:extLst>
        </c:ser>
        <c:dLbls>
          <c:dLblPos val="inEnd"/>
          <c:showLegendKey val="0"/>
          <c:showVal val="1"/>
          <c:showCatName val="0"/>
          <c:showSerName val="0"/>
          <c:showPercent val="0"/>
          <c:showBubbleSize val="0"/>
        </c:dLbls>
        <c:gapWidth val="65"/>
        <c:axId val="-696200400"/>
        <c:axId val="-840455952"/>
      </c:barChart>
      <c:catAx>
        <c:axId val="-6962004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40455952"/>
        <c:crosses val="autoZero"/>
        <c:auto val="1"/>
        <c:lblAlgn val="ctr"/>
        <c:lblOffset val="100"/>
        <c:noMultiLvlLbl val="0"/>
      </c:catAx>
      <c:valAx>
        <c:axId val="-84045595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9620040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093517-0633-45A9-A0F2-287B606706A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MX"/>
        </a:p>
      </dgm:t>
    </dgm:pt>
    <dgm:pt modelId="{5E69BD88-677D-42EA-95D0-D8999E0085F4}">
      <dgm:prSet phldrT="[Texto]"/>
      <dgm:spPr/>
      <dgm:t>
        <a:bodyPr/>
        <a:lstStyle/>
        <a:p>
          <a:r>
            <a:rPr lang="es-MX"/>
            <a:t>Evaluador:</a:t>
          </a:r>
          <a:br>
            <a:rPr lang="es-MX"/>
          </a:br>
          <a:r>
            <a:rPr lang="es-MX"/>
            <a:t>Colocación del dispositivo BCI</a:t>
          </a:r>
        </a:p>
      </dgm:t>
    </dgm:pt>
    <dgm:pt modelId="{63E725F2-09DB-4111-BEFF-1041AA58B2AE}" type="parTrans" cxnId="{8F55B0B6-E02E-4E59-9B0D-307EDE34B334}">
      <dgm:prSet/>
      <dgm:spPr/>
      <dgm:t>
        <a:bodyPr/>
        <a:lstStyle/>
        <a:p>
          <a:endParaRPr lang="es-MX"/>
        </a:p>
      </dgm:t>
    </dgm:pt>
    <dgm:pt modelId="{0F51AFBF-CEE7-4A82-A206-32E71A2FAEA1}" type="sibTrans" cxnId="{8F55B0B6-E02E-4E59-9B0D-307EDE34B334}">
      <dgm:prSet/>
      <dgm:spPr/>
      <dgm:t>
        <a:bodyPr/>
        <a:lstStyle/>
        <a:p>
          <a:endParaRPr lang="es-MX"/>
        </a:p>
      </dgm:t>
    </dgm:pt>
    <dgm:pt modelId="{E1014FE3-29AF-41AA-93D4-8D60DD2A75AD}">
      <dgm:prSet phldrT="[Texto]"/>
      <dgm:spPr/>
      <dgm:t>
        <a:bodyPr/>
        <a:lstStyle/>
        <a:p>
          <a:r>
            <a:rPr lang="es-MX"/>
            <a:t>Evaluador:</a:t>
          </a:r>
          <a:br>
            <a:rPr lang="es-MX"/>
          </a:br>
          <a:r>
            <a:rPr lang="es-MX"/>
            <a:t>Iniciar el proceso de grabación BCI</a:t>
          </a:r>
        </a:p>
      </dgm:t>
    </dgm:pt>
    <dgm:pt modelId="{B77C311B-4700-4650-9068-00D8249AE77A}" type="parTrans" cxnId="{9C2D3FB3-3234-4796-928F-82939EF45646}">
      <dgm:prSet/>
      <dgm:spPr/>
      <dgm:t>
        <a:bodyPr/>
        <a:lstStyle/>
        <a:p>
          <a:endParaRPr lang="es-MX"/>
        </a:p>
      </dgm:t>
    </dgm:pt>
    <dgm:pt modelId="{BB234FEF-92DA-4D58-85D1-2EDEB8E6B7D2}" type="sibTrans" cxnId="{9C2D3FB3-3234-4796-928F-82939EF45646}">
      <dgm:prSet/>
      <dgm:spPr/>
      <dgm:t>
        <a:bodyPr/>
        <a:lstStyle/>
        <a:p>
          <a:endParaRPr lang="es-MX"/>
        </a:p>
      </dgm:t>
    </dgm:pt>
    <dgm:pt modelId="{64C52E23-8FDF-47E7-897F-93CA9B87759B}">
      <dgm:prSet phldrT="[Texto]"/>
      <dgm:spPr/>
      <dgm:t>
        <a:bodyPr/>
        <a:lstStyle/>
        <a:p>
          <a:r>
            <a:rPr lang="es-MX"/>
            <a:t>Sujeto de Prueba:</a:t>
          </a:r>
          <a:br>
            <a:rPr lang="es-MX"/>
          </a:br>
          <a:r>
            <a:rPr lang="es-MX"/>
            <a:t>Resolver operaciones aritméticas</a:t>
          </a:r>
          <a:br>
            <a:rPr lang="es-MX"/>
          </a:br>
          <a:r>
            <a:rPr lang="es-MX"/>
            <a:t>(concentración)</a:t>
          </a:r>
        </a:p>
      </dgm:t>
    </dgm:pt>
    <dgm:pt modelId="{DAAECD78-D505-4342-979B-6C5A0C74F830}" type="parTrans" cxnId="{029660FD-232D-4B4D-84BC-1925251B97BD}">
      <dgm:prSet/>
      <dgm:spPr/>
      <dgm:t>
        <a:bodyPr/>
        <a:lstStyle/>
        <a:p>
          <a:endParaRPr lang="es-MX"/>
        </a:p>
      </dgm:t>
    </dgm:pt>
    <dgm:pt modelId="{ECFA32E1-BF46-4798-9F6A-4DBC3493DAE6}" type="sibTrans" cxnId="{029660FD-232D-4B4D-84BC-1925251B97BD}">
      <dgm:prSet/>
      <dgm:spPr/>
      <dgm:t>
        <a:bodyPr/>
        <a:lstStyle/>
        <a:p>
          <a:endParaRPr lang="es-MX"/>
        </a:p>
      </dgm:t>
    </dgm:pt>
    <dgm:pt modelId="{A13CF700-08C8-4857-823B-C7291B7F8084}">
      <dgm:prSet phldrT="[Texto]"/>
      <dgm:spPr/>
      <dgm:t>
        <a:bodyPr/>
        <a:lstStyle/>
        <a:p>
          <a:r>
            <a:rPr lang="es-MX"/>
            <a:t>Sujeto de Prueba:</a:t>
          </a:r>
          <a:br>
            <a:rPr lang="es-MX"/>
          </a:br>
          <a:r>
            <a:rPr lang="es-MX"/>
            <a:t>Mostrar fracmentos de películas</a:t>
          </a:r>
          <a:br>
            <a:rPr lang="es-MX"/>
          </a:br>
          <a:r>
            <a:rPr lang="es-MX"/>
            <a:t>(Felicidad)</a:t>
          </a:r>
        </a:p>
      </dgm:t>
    </dgm:pt>
    <dgm:pt modelId="{BE676733-BC4C-4B3F-9872-D9FE5DB8933D}" type="parTrans" cxnId="{FE62137B-5703-4D7F-A00B-1DEC2592C458}">
      <dgm:prSet/>
      <dgm:spPr/>
      <dgm:t>
        <a:bodyPr/>
        <a:lstStyle/>
        <a:p>
          <a:endParaRPr lang="es-MX"/>
        </a:p>
      </dgm:t>
    </dgm:pt>
    <dgm:pt modelId="{1A2115C4-6C64-4C88-8080-ECF9A74628C5}" type="sibTrans" cxnId="{FE62137B-5703-4D7F-A00B-1DEC2592C458}">
      <dgm:prSet/>
      <dgm:spPr/>
      <dgm:t>
        <a:bodyPr/>
        <a:lstStyle/>
        <a:p>
          <a:endParaRPr lang="es-MX"/>
        </a:p>
      </dgm:t>
    </dgm:pt>
    <dgm:pt modelId="{CD75D2D6-9125-4770-81AF-9E02C9B00A4A}">
      <dgm:prSet phldrT="[Texto]"/>
      <dgm:spPr/>
      <dgm:t>
        <a:bodyPr/>
        <a:lstStyle/>
        <a:p>
          <a:r>
            <a:rPr lang="es-MX"/>
            <a:t>Evaluador:</a:t>
          </a:r>
          <a:br>
            <a:rPr lang="es-MX"/>
          </a:br>
          <a:r>
            <a:rPr lang="es-MX"/>
            <a:t>Finalizar el proceso de grabación de la señal EEG</a:t>
          </a:r>
        </a:p>
      </dgm:t>
    </dgm:pt>
    <dgm:pt modelId="{5419EC1E-1A46-438B-B59B-05B563948C96}" type="parTrans" cxnId="{164A4253-D328-4FFE-99E7-78890983CC9C}">
      <dgm:prSet/>
      <dgm:spPr/>
      <dgm:t>
        <a:bodyPr/>
        <a:lstStyle/>
        <a:p>
          <a:endParaRPr lang="es-MX"/>
        </a:p>
      </dgm:t>
    </dgm:pt>
    <dgm:pt modelId="{4F72380D-F8DF-4113-BCFB-525A86BCDB9F}" type="sibTrans" cxnId="{164A4253-D328-4FFE-99E7-78890983CC9C}">
      <dgm:prSet/>
      <dgm:spPr/>
      <dgm:t>
        <a:bodyPr/>
        <a:lstStyle/>
        <a:p>
          <a:endParaRPr lang="es-MX"/>
        </a:p>
      </dgm:t>
    </dgm:pt>
    <dgm:pt modelId="{44FD4AC1-9D4E-4A96-8142-335E1AA4A9A7}">
      <dgm:prSet phldrT="[Texto]"/>
      <dgm:spPr/>
      <dgm:t>
        <a:bodyPr/>
        <a:lstStyle/>
        <a:p>
          <a:r>
            <a:rPr lang="es-MX"/>
            <a:t>Evaluador:</a:t>
          </a:r>
          <a:br>
            <a:rPr lang="es-MX"/>
          </a:br>
          <a:r>
            <a:rPr lang="es-MX"/>
            <a:t>Retirar el dispositivo BCI</a:t>
          </a:r>
        </a:p>
      </dgm:t>
    </dgm:pt>
    <dgm:pt modelId="{BDAE009A-BA85-40A8-BC52-38C78C9F5423}" type="parTrans" cxnId="{3205E06B-60A0-4AC0-B67F-2913AB048E62}">
      <dgm:prSet/>
      <dgm:spPr/>
      <dgm:t>
        <a:bodyPr/>
        <a:lstStyle/>
        <a:p>
          <a:endParaRPr lang="es-MX"/>
        </a:p>
      </dgm:t>
    </dgm:pt>
    <dgm:pt modelId="{825DE0ED-8BF0-45FD-8109-0E6F6CB4A02F}" type="sibTrans" cxnId="{3205E06B-60A0-4AC0-B67F-2913AB048E62}">
      <dgm:prSet/>
      <dgm:spPr/>
      <dgm:t>
        <a:bodyPr/>
        <a:lstStyle/>
        <a:p>
          <a:endParaRPr lang="es-MX"/>
        </a:p>
      </dgm:t>
    </dgm:pt>
    <dgm:pt modelId="{00C10DB0-F2A0-4FAE-AE97-E67344039095}">
      <dgm:prSet phldrT="[Texto]"/>
      <dgm:spPr/>
      <dgm:t>
        <a:bodyPr/>
        <a:lstStyle/>
        <a:p>
          <a:r>
            <a:rPr lang="es-MX"/>
            <a:t>Evaluador:</a:t>
          </a:r>
          <a:br>
            <a:rPr lang="es-MX"/>
          </a:br>
          <a:r>
            <a:rPr lang="es-MX"/>
            <a:t>Preparar el dispositivo BCI</a:t>
          </a:r>
        </a:p>
      </dgm:t>
    </dgm:pt>
    <dgm:pt modelId="{30D1EAD8-0428-4B72-A68B-7E220C98E641}" type="parTrans" cxnId="{780A4059-C8FD-46F6-8652-9B271A98F3F3}">
      <dgm:prSet/>
      <dgm:spPr/>
      <dgm:t>
        <a:bodyPr/>
        <a:lstStyle/>
        <a:p>
          <a:endParaRPr lang="es-MX"/>
        </a:p>
      </dgm:t>
    </dgm:pt>
    <dgm:pt modelId="{6172A37C-ECFD-48EA-A800-3E65A4A303C7}" type="sibTrans" cxnId="{780A4059-C8FD-46F6-8652-9B271A98F3F3}">
      <dgm:prSet/>
      <dgm:spPr/>
      <dgm:t>
        <a:bodyPr/>
        <a:lstStyle/>
        <a:p>
          <a:endParaRPr lang="es-MX"/>
        </a:p>
      </dgm:t>
    </dgm:pt>
    <dgm:pt modelId="{46487E59-5585-48BF-A6E1-95A9AA52480A}" type="pres">
      <dgm:prSet presAssocID="{C3093517-0633-45A9-A0F2-287B606706A1}" presName="Name0" presStyleCnt="0">
        <dgm:presLayoutVars>
          <dgm:dir/>
          <dgm:resizeHandles val="exact"/>
        </dgm:presLayoutVars>
      </dgm:prSet>
      <dgm:spPr/>
    </dgm:pt>
    <dgm:pt modelId="{7740AEE5-6A35-4252-B4BD-D2DB89391B56}" type="pres">
      <dgm:prSet presAssocID="{00C10DB0-F2A0-4FAE-AE97-E67344039095}" presName="node" presStyleLbl="node1" presStyleIdx="0" presStyleCnt="7">
        <dgm:presLayoutVars>
          <dgm:bulletEnabled val="1"/>
        </dgm:presLayoutVars>
      </dgm:prSet>
      <dgm:spPr/>
    </dgm:pt>
    <dgm:pt modelId="{258FE47E-5A87-47C9-B236-BC2DA188C759}" type="pres">
      <dgm:prSet presAssocID="{6172A37C-ECFD-48EA-A800-3E65A4A303C7}" presName="sibTrans" presStyleLbl="sibTrans1D1" presStyleIdx="0" presStyleCnt="6"/>
      <dgm:spPr/>
    </dgm:pt>
    <dgm:pt modelId="{CCF40C79-7180-43B5-A9DD-E1C57F7B3D44}" type="pres">
      <dgm:prSet presAssocID="{6172A37C-ECFD-48EA-A800-3E65A4A303C7}" presName="connectorText" presStyleLbl="sibTrans1D1" presStyleIdx="0" presStyleCnt="6"/>
      <dgm:spPr/>
    </dgm:pt>
    <dgm:pt modelId="{607AA272-6730-4B98-9F5E-B6594E41FFBE}" type="pres">
      <dgm:prSet presAssocID="{5E69BD88-677D-42EA-95D0-D8999E0085F4}" presName="node" presStyleLbl="node1" presStyleIdx="1" presStyleCnt="7">
        <dgm:presLayoutVars>
          <dgm:bulletEnabled val="1"/>
        </dgm:presLayoutVars>
      </dgm:prSet>
      <dgm:spPr/>
    </dgm:pt>
    <dgm:pt modelId="{B40F5706-1ABD-43B8-8788-A572BA075513}" type="pres">
      <dgm:prSet presAssocID="{0F51AFBF-CEE7-4A82-A206-32E71A2FAEA1}" presName="sibTrans" presStyleLbl="sibTrans1D1" presStyleIdx="1" presStyleCnt="6"/>
      <dgm:spPr/>
    </dgm:pt>
    <dgm:pt modelId="{1277BC78-8B1E-4956-BCF3-933BE04AE669}" type="pres">
      <dgm:prSet presAssocID="{0F51AFBF-CEE7-4A82-A206-32E71A2FAEA1}" presName="connectorText" presStyleLbl="sibTrans1D1" presStyleIdx="1" presStyleCnt="6"/>
      <dgm:spPr/>
    </dgm:pt>
    <dgm:pt modelId="{E381CC42-0E22-409C-9F24-CACCD37E237C}" type="pres">
      <dgm:prSet presAssocID="{E1014FE3-29AF-41AA-93D4-8D60DD2A75AD}" presName="node" presStyleLbl="node1" presStyleIdx="2" presStyleCnt="7">
        <dgm:presLayoutVars>
          <dgm:bulletEnabled val="1"/>
        </dgm:presLayoutVars>
      </dgm:prSet>
      <dgm:spPr/>
    </dgm:pt>
    <dgm:pt modelId="{ED14F3FD-0783-4E0A-9A64-1B7CDD07DDC8}" type="pres">
      <dgm:prSet presAssocID="{BB234FEF-92DA-4D58-85D1-2EDEB8E6B7D2}" presName="sibTrans" presStyleLbl="sibTrans1D1" presStyleIdx="2" presStyleCnt="6"/>
      <dgm:spPr/>
    </dgm:pt>
    <dgm:pt modelId="{48E66861-9028-4612-B810-5B1CF7D579DF}" type="pres">
      <dgm:prSet presAssocID="{BB234FEF-92DA-4D58-85D1-2EDEB8E6B7D2}" presName="connectorText" presStyleLbl="sibTrans1D1" presStyleIdx="2" presStyleCnt="6"/>
      <dgm:spPr/>
    </dgm:pt>
    <dgm:pt modelId="{D43EDC93-5206-4B76-A435-5FCA7A6ED91B}" type="pres">
      <dgm:prSet presAssocID="{64C52E23-8FDF-47E7-897F-93CA9B87759B}" presName="node" presStyleLbl="node1" presStyleIdx="3" presStyleCnt="7">
        <dgm:presLayoutVars>
          <dgm:bulletEnabled val="1"/>
        </dgm:presLayoutVars>
      </dgm:prSet>
      <dgm:spPr/>
    </dgm:pt>
    <dgm:pt modelId="{E8B94E81-AFE0-455C-8EBF-0FFAA37DA5BA}" type="pres">
      <dgm:prSet presAssocID="{ECFA32E1-BF46-4798-9F6A-4DBC3493DAE6}" presName="sibTrans" presStyleLbl="sibTrans1D1" presStyleIdx="3" presStyleCnt="6"/>
      <dgm:spPr/>
    </dgm:pt>
    <dgm:pt modelId="{3E7A90B4-17B5-4A55-825F-8B115D01D241}" type="pres">
      <dgm:prSet presAssocID="{ECFA32E1-BF46-4798-9F6A-4DBC3493DAE6}" presName="connectorText" presStyleLbl="sibTrans1D1" presStyleIdx="3" presStyleCnt="6"/>
      <dgm:spPr/>
    </dgm:pt>
    <dgm:pt modelId="{BC989C1D-36AC-4D67-BD2B-29203E2F4B9B}" type="pres">
      <dgm:prSet presAssocID="{A13CF700-08C8-4857-823B-C7291B7F8084}" presName="node" presStyleLbl="node1" presStyleIdx="4" presStyleCnt="7">
        <dgm:presLayoutVars>
          <dgm:bulletEnabled val="1"/>
        </dgm:presLayoutVars>
      </dgm:prSet>
      <dgm:spPr/>
    </dgm:pt>
    <dgm:pt modelId="{40C2FF74-45FF-4CAC-8065-C12C15649A51}" type="pres">
      <dgm:prSet presAssocID="{1A2115C4-6C64-4C88-8080-ECF9A74628C5}" presName="sibTrans" presStyleLbl="sibTrans1D1" presStyleIdx="4" presStyleCnt="6"/>
      <dgm:spPr/>
    </dgm:pt>
    <dgm:pt modelId="{B64EEBE9-23F6-4A81-B04F-D10516D85038}" type="pres">
      <dgm:prSet presAssocID="{1A2115C4-6C64-4C88-8080-ECF9A74628C5}" presName="connectorText" presStyleLbl="sibTrans1D1" presStyleIdx="4" presStyleCnt="6"/>
      <dgm:spPr/>
    </dgm:pt>
    <dgm:pt modelId="{BAC8C107-094D-4019-988F-3C58A947296A}" type="pres">
      <dgm:prSet presAssocID="{CD75D2D6-9125-4770-81AF-9E02C9B00A4A}" presName="node" presStyleLbl="node1" presStyleIdx="5" presStyleCnt="7">
        <dgm:presLayoutVars>
          <dgm:bulletEnabled val="1"/>
        </dgm:presLayoutVars>
      </dgm:prSet>
      <dgm:spPr/>
    </dgm:pt>
    <dgm:pt modelId="{99F57BA2-B312-4110-8677-3C54F361BF06}" type="pres">
      <dgm:prSet presAssocID="{4F72380D-F8DF-4113-BCFB-525A86BCDB9F}" presName="sibTrans" presStyleLbl="sibTrans1D1" presStyleIdx="5" presStyleCnt="6"/>
      <dgm:spPr/>
    </dgm:pt>
    <dgm:pt modelId="{F6A61302-FA7D-497B-81FE-7E79B7DC3C05}" type="pres">
      <dgm:prSet presAssocID="{4F72380D-F8DF-4113-BCFB-525A86BCDB9F}" presName="connectorText" presStyleLbl="sibTrans1D1" presStyleIdx="5" presStyleCnt="6"/>
      <dgm:spPr/>
    </dgm:pt>
    <dgm:pt modelId="{F50B1DBA-3135-4B30-A0D4-97268FBB4C5B}" type="pres">
      <dgm:prSet presAssocID="{44FD4AC1-9D4E-4A96-8142-335E1AA4A9A7}" presName="node" presStyleLbl="node1" presStyleIdx="6" presStyleCnt="7">
        <dgm:presLayoutVars>
          <dgm:bulletEnabled val="1"/>
        </dgm:presLayoutVars>
      </dgm:prSet>
      <dgm:spPr/>
    </dgm:pt>
  </dgm:ptLst>
  <dgm:cxnLst>
    <dgm:cxn modelId="{DDEFCE0E-7BC1-467A-BDC7-F178EE4A7C88}" type="presOf" srcId="{0F51AFBF-CEE7-4A82-A206-32E71A2FAEA1}" destId="{1277BC78-8B1E-4956-BCF3-933BE04AE669}" srcOrd="1" destOrd="0" presId="urn:microsoft.com/office/officeart/2005/8/layout/bProcess3"/>
    <dgm:cxn modelId="{15FE5F11-D38A-4619-9559-A324894E166A}" type="presOf" srcId="{CD75D2D6-9125-4770-81AF-9E02C9B00A4A}" destId="{BAC8C107-094D-4019-988F-3C58A947296A}" srcOrd="0" destOrd="0" presId="urn:microsoft.com/office/officeart/2005/8/layout/bProcess3"/>
    <dgm:cxn modelId="{0066BF14-427A-4E7E-8243-70A730580AC8}" type="presOf" srcId="{1A2115C4-6C64-4C88-8080-ECF9A74628C5}" destId="{40C2FF74-45FF-4CAC-8065-C12C15649A51}" srcOrd="0" destOrd="0" presId="urn:microsoft.com/office/officeart/2005/8/layout/bProcess3"/>
    <dgm:cxn modelId="{C7D9A91B-B3A4-4070-BB52-BF12FC954BC1}" type="presOf" srcId="{ECFA32E1-BF46-4798-9F6A-4DBC3493DAE6}" destId="{E8B94E81-AFE0-455C-8EBF-0FFAA37DA5BA}" srcOrd="0" destOrd="0" presId="urn:microsoft.com/office/officeart/2005/8/layout/bProcess3"/>
    <dgm:cxn modelId="{9A32D91C-3EC7-4BE5-9CF1-98F6D787307D}" type="presOf" srcId="{BB234FEF-92DA-4D58-85D1-2EDEB8E6B7D2}" destId="{48E66861-9028-4612-B810-5B1CF7D579DF}" srcOrd="1" destOrd="0" presId="urn:microsoft.com/office/officeart/2005/8/layout/bProcess3"/>
    <dgm:cxn modelId="{97AFE71F-5D02-4F0B-A17A-67608000842D}" type="presOf" srcId="{64C52E23-8FDF-47E7-897F-93CA9B87759B}" destId="{D43EDC93-5206-4B76-A435-5FCA7A6ED91B}" srcOrd="0" destOrd="0" presId="urn:microsoft.com/office/officeart/2005/8/layout/bProcess3"/>
    <dgm:cxn modelId="{0F8F6920-A3DF-431D-8FD6-BC459F405847}" type="presOf" srcId="{1A2115C4-6C64-4C88-8080-ECF9A74628C5}" destId="{B64EEBE9-23F6-4A81-B04F-D10516D85038}" srcOrd="1" destOrd="0" presId="urn:microsoft.com/office/officeart/2005/8/layout/bProcess3"/>
    <dgm:cxn modelId="{1FC1C531-6634-4309-ADC4-842DA11DD5A1}" type="presOf" srcId="{44FD4AC1-9D4E-4A96-8142-335E1AA4A9A7}" destId="{F50B1DBA-3135-4B30-A0D4-97268FBB4C5B}" srcOrd="0" destOrd="0" presId="urn:microsoft.com/office/officeart/2005/8/layout/bProcess3"/>
    <dgm:cxn modelId="{FD51875E-BE55-4DB9-AA18-B1457F5B32E9}" type="presOf" srcId="{6172A37C-ECFD-48EA-A800-3E65A4A303C7}" destId="{258FE47E-5A87-47C9-B236-BC2DA188C759}" srcOrd="0" destOrd="0" presId="urn:microsoft.com/office/officeart/2005/8/layout/bProcess3"/>
    <dgm:cxn modelId="{6275BD42-FA0B-4944-B157-4CF0DA72604C}" type="presOf" srcId="{00C10DB0-F2A0-4FAE-AE97-E67344039095}" destId="{7740AEE5-6A35-4252-B4BD-D2DB89391B56}" srcOrd="0" destOrd="0" presId="urn:microsoft.com/office/officeart/2005/8/layout/bProcess3"/>
    <dgm:cxn modelId="{3205E06B-60A0-4AC0-B67F-2913AB048E62}" srcId="{C3093517-0633-45A9-A0F2-287B606706A1}" destId="{44FD4AC1-9D4E-4A96-8142-335E1AA4A9A7}" srcOrd="6" destOrd="0" parTransId="{BDAE009A-BA85-40A8-BC52-38C78C9F5423}" sibTransId="{825DE0ED-8BF0-45FD-8109-0E6F6CB4A02F}"/>
    <dgm:cxn modelId="{164A4253-D328-4FFE-99E7-78890983CC9C}" srcId="{C3093517-0633-45A9-A0F2-287B606706A1}" destId="{CD75D2D6-9125-4770-81AF-9E02C9B00A4A}" srcOrd="5" destOrd="0" parTransId="{5419EC1E-1A46-438B-B59B-05B563948C96}" sibTransId="{4F72380D-F8DF-4113-BCFB-525A86BCDB9F}"/>
    <dgm:cxn modelId="{5F4E9374-227F-4CD1-828D-BAF32D9C1328}" type="presOf" srcId="{ECFA32E1-BF46-4798-9F6A-4DBC3493DAE6}" destId="{3E7A90B4-17B5-4A55-825F-8B115D01D241}" srcOrd="1" destOrd="0" presId="urn:microsoft.com/office/officeart/2005/8/layout/bProcess3"/>
    <dgm:cxn modelId="{780A4059-C8FD-46F6-8652-9B271A98F3F3}" srcId="{C3093517-0633-45A9-A0F2-287B606706A1}" destId="{00C10DB0-F2A0-4FAE-AE97-E67344039095}" srcOrd="0" destOrd="0" parTransId="{30D1EAD8-0428-4B72-A68B-7E220C98E641}" sibTransId="{6172A37C-ECFD-48EA-A800-3E65A4A303C7}"/>
    <dgm:cxn modelId="{FE62137B-5703-4D7F-A00B-1DEC2592C458}" srcId="{C3093517-0633-45A9-A0F2-287B606706A1}" destId="{A13CF700-08C8-4857-823B-C7291B7F8084}" srcOrd="4" destOrd="0" parTransId="{BE676733-BC4C-4B3F-9872-D9FE5DB8933D}" sibTransId="{1A2115C4-6C64-4C88-8080-ECF9A74628C5}"/>
    <dgm:cxn modelId="{98B2C99D-9A88-4319-9F1D-C7BB55F3E833}" type="presOf" srcId="{5E69BD88-677D-42EA-95D0-D8999E0085F4}" destId="{607AA272-6730-4B98-9F5E-B6594E41FFBE}" srcOrd="0" destOrd="0" presId="urn:microsoft.com/office/officeart/2005/8/layout/bProcess3"/>
    <dgm:cxn modelId="{082967A0-EB62-4249-9F8B-E5CD0CBAE01C}" type="presOf" srcId="{A13CF700-08C8-4857-823B-C7291B7F8084}" destId="{BC989C1D-36AC-4D67-BD2B-29203E2F4B9B}" srcOrd="0" destOrd="0" presId="urn:microsoft.com/office/officeart/2005/8/layout/bProcess3"/>
    <dgm:cxn modelId="{2A50E6A2-87B3-4B48-8C49-9324B147D9D8}" type="presOf" srcId="{0F51AFBF-CEE7-4A82-A206-32E71A2FAEA1}" destId="{B40F5706-1ABD-43B8-8788-A572BA075513}" srcOrd="0" destOrd="0" presId="urn:microsoft.com/office/officeart/2005/8/layout/bProcess3"/>
    <dgm:cxn modelId="{9C2D3FB3-3234-4796-928F-82939EF45646}" srcId="{C3093517-0633-45A9-A0F2-287B606706A1}" destId="{E1014FE3-29AF-41AA-93D4-8D60DD2A75AD}" srcOrd="2" destOrd="0" parTransId="{B77C311B-4700-4650-9068-00D8249AE77A}" sibTransId="{BB234FEF-92DA-4D58-85D1-2EDEB8E6B7D2}"/>
    <dgm:cxn modelId="{8F55B0B6-E02E-4E59-9B0D-307EDE34B334}" srcId="{C3093517-0633-45A9-A0F2-287B606706A1}" destId="{5E69BD88-677D-42EA-95D0-D8999E0085F4}" srcOrd="1" destOrd="0" parTransId="{63E725F2-09DB-4111-BEFF-1041AA58B2AE}" sibTransId="{0F51AFBF-CEE7-4A82-A206-32E71A2FAEA1}"/>
    <dgm:cxn modelId="{A55B83C6-3217-4BDB-8257-ADE7F37841E0}" type="presOf" srcId="{BB234FEF-92DA-4D58-85D1-2EDEB8E6B7D2}" destId="{ED14F3FD-0783-4E0A-9A64-1B7CDD07DDC8}" srcOrd="0" destOrd="0" presId="urn:microsoft.com/office/officeart/2005/8/layout/bProcess3"/>
    <dgm:cxn modelId="{12A7A3DC-374D-4544-A2FE-CCEE462CFDBD}" type="presOf" srcId="{C3093517-0633-45A9-A0F2-287B606706A1}" destId="{46487E59-5585-48BF-A6E1-95A9AA52480A}" srcOrd="0" destOrd="0" presId="urn:microsoft.com/office/officeart/2005/8/layout/bProcess3"/>
    <dgm:cxn modelId="{B38DADE7-6262-4D43-8A60-AC3BCBE0E8F9}" type="presOf" srcId="{E1014FE3-29AF-41AA-93D4-8D60DD2A75AD}" destId="{E381CC42-0E22-409C-9F24-CACCD37E237C}" srcOrd="0" destOrd="0" presId="urn:microsoft.com/office/officeart/2005/8/layout/bProcess3"/>
    <dgm:cxn modelId="{2977F2F0-24D0-4980-982B-DD7AB2FCA522}" type="presOf" srcId="{4F72380D-F8DF-4113-BCFB-525A86BCDB9F}" destId="{F6A61302-FA7D-497B-81FE-7E79B7DC3C05}" srcOrd="1" destOrd="0" presId="urn:microsoft.com/office/officeart/2005/8/layout/bProcess3"/>
    <dgm:cxn modelId="{2AC322F8-628F-46A9-B624-E3044E313D6D}" type="presOf" srcId="{6172A37C-ECFD-48EA-A800-3E65A4A303C7}" destId="{CCF40C79-7180-43B5-A9DD-E1C57F7B3D44}" srcOrd="1" destOrd="0" presId="urn:microsoft.com/office/officeart/2005/8/layout/bProcess3"/>
    <dgm:cxn modelId="{029660FD-232D-4B4D-84BC-1925251B97BD}" srcId="{C3093517-0633-45A9-A0F2-287B606706A1}" destId="{64C52E23-8FDF-47E7-897F-93CA9B87759B}" srcOrd="3" destOrd="0" parTransId="{DAAECD78-D505-4342-979B-6C5A0C74F830}" sibTransId="{ECFA32E1-BF46-4798-9F6A-4DBC3493DAE6}"/>
    <dgm:cxn modelId="{40C242FF-D5F2-4559-A23A-122CB208E68C}" type="presOf" srcId="{4F72380D-F8DF-4113-BCFB-525A86BCDB9F}" destId="{99F57BA2-B312-4110-8677-3C54F361BF06}" srcOrd="0" destOrd="0" presId="urn:microsoft.com/office/officeart/2005/8/layout/bProcess3"/>
    <dgm:cxn modelId="{EBDF9C61-8CE4-4475-83B5-631B67428D30}" type="presParOf" srcId="{46487E59-5585-48BF-A6E1-95A9AA52480A}" destId="{7740AEE5-6A35-4252-B4BD-D2DB89391B56}" srcOrd="0" destOrd="0" presId="urn:microsoft.com/office/officeart/2005/8/layout/bProcess3"/>
    <dgm:cxn modelId="{E34F20E1-953C-494B-BEB4-08EBFE5DC404}" type="presParOf" srcId="{46487E59-5585-48BF-A6E1-95A9AA52480A}" destId="{258FE47E-5A87-47C9-B236-BC2DA188C759}" srcOrd="1" destOrd="0" presId="urn:microsoft.com/office/officeart/2005/8/layout/bProcess3"/>
    <dgm:cxn modelId="{5333F8C2-6335-4D19-B19F-0E6CFC03DAD8}" type="presParOf" srcId="{258FE47E-5A87-47C9-B236-BC2DA188C759}" destId="{CCF40C79-7180-43B5-A9DD-E1C57F7B3D44}" srcOrd="0" destOrd="0" presId="urn:microsoft.com/office/officeart/2005/8/layout/bProcess3"/>
    <dgm:cxn modelId="{272BEEDF-ADC9-467E-8498-CC0D908FCD90}" type="presParOf" srcId="{46487E59-5585-48BF-A6E1-95A9AA52480A}" destId="{607AA272-6730-4B98-9F5E-B6594E41FFBE}" srcOrd="2" destOrd="0" presId="urn:microsoft.com/office/officeart/2005/8/layout/bProcess3"/>
    <dgm:cxn modelId="{CEADAC72-6D44-45ED-8B46-B64013C87A04}" type="presParOf" srcId="{46487E59-5585-48BF-A6E1-95A9AA52480A}" destId="{B40F5706-1ABD-43B8-8788-A572BA075513}" srcOrd="3" destOrd="0" presId="urn:microsoft.com/office/officeart/2005/8/layout/bProcess3"/>
    <dgm:cxn modelId="{7EE0BD73-8F0B-42D7-82D2-FEBED5D9DECE}" type="presParOf" srcId="{B40F5706-1ABD-43B8-8788-A572BA075513}" destId="{1277BC78-8B1E-4956-BCF3-933BE04AE669}" srcOrd="0" destOrd="0" presId="urn:microsoft.com/office/officeart/2005/8/layout/bProcess3"/>
    <dgm:cxn modelId="{614E8BF2-3F31-42A1-9DE0-C32CA8532FE2}" type="presParOf" srcId="{46487E59-5585-48BF-A6E1-95A9AA52480A}" destId="{E381CC42-0E22-409C-9F24-CACCD37E237C}" srcOrd="4" destOrd="0" presId="urn:microsoft.com/office/officeart/2005/8/layout/bProcess3"/>
    <dgm:cxn modelId="{26F84C51-D523-4BF1-B623-4CE391161AD2}" type="presParOf" srcId="{46487E59-5585-48BF-A6E1-95A9AA52480A}" destId="{ED14F3FD-0783-4E0A-9A64-1B7CDD07DDC8}" srcOrd="5" destOrd="0" presId="urn:microsoft.com/office/officeart/2005/8/layout/bProcess3"/>
    <dgm:cxn modelId="{FFAA8206-20EB-48E2-82B0-929639C551A2}" type="presParOf" srcId="{ED14F3FD-0783-4E0A-9A64-1B7CDD07DDC8}" destId="{48E66861-9028-4612-B810-5B1CF7D579DF}" srcOrd="0" destOrd="0" presId="urn:microsoft.com/office/officeart/2005/8/layout/bProcess3"/>
    <dgm:cxn modelId="{D730BF99-B4BE-4E0E-AB82-888940A7B4A5}" type="presParOf" srcId="{46487E59-5585-48BF-A6E1-95A9AA52480A}" destId="{D43EDC93-5206-4B76-A435-5FCA7A6ED91B}" srcOrd="6" destOrd="0" presId="urn:microsoft.com/office/officeart/2005/8/layout/bProcess3"/>
    <dgm:cxn modelId="{0F02DBBC-3921-4766-8B48-9390E2E9DB7B}" type="presParOf" srcId="{46487E59-5585-48BF-A6E1-95A9AA52480A}" destId="{E8B94E81-AFE0-455C-8EBF-0FFAA37DA5BA}" srcOrd="7" destOrd="0" presId="urn:microsoft.com/office/officeart/2005/8/layout/bProcess3"/>
    <dgm:cxn modelId="{63E2ED7C-4C63-4DBE-824E-041C0C7C5B07}" type="presParOf" srcId="{E8B94E81-AFE0-455C-8EBF-0FFAA37DA5BA}" destId="{3E7A90B4-17B5-4A55-825F-8B115D01D241}" srcOrd="0" destOrd="0" presId="urn:microsoft.com/office/officeart/2005/8/layout/bProcess3"/>
    <dgm:cxn modelId="{544BF25A-CA19-45C1-AA6B-3C80AE79AD7D}" type="presParOf" srcId="{46487E59-5585-48BF-A6E1-95A9AA52480A}" destId="{BC989C1D-36AC-4D67-BD2B-29203E2F4B9B}" srcOrd="8" destOrd="0" presId="urn:microsoft.com/office/officeart/2005/8/layout/bProcess3"/>
    <dgm:cxn modelId="{15570A95-0ACC-404C-A7D6-39B4067AB123}" type="presParOf" srcId="{46487E59-5585-48BF-A6E1-95A9AA52480A}" destId="{40C2FF74-45FF-4CAC-8065-C12C15649A51}" srcOrd="9" destOrd="0" presId="urn:microsoft.com/office/officeart/2005/8/layout/bProcess3"/>
    <dgm:cxn modelId="{4268C16F-F5BC-4981-B55D-91D0065ED887}" type="presParOf" srcId="{40C2FF74-45FF-4CAC-8065-C12C15649A51}" destId="{B64EEBE9-23F6-4A81-B04F-D10516D85038}" srcOrd="0" destOrd="0" presId="urn:microsoft.com/office/officeart/2005/8/layout/bProcess3"/>
    <dgm:cxn modelId="{9262B82C-8D8A-4A50-AE80-727363A607A5}" type="presParOf" srcId="{46487E59-5585-48BF-A6E1-95A9AA52480A}" destId="{BAC8C107-094D-4019-988F-3C58A947296A}" srcOrd="10" destOrd="0" presId="urn:microsoft.com/office/officeart/2005/8/layout/bProcess3"/>
    <dgm:cxn modelId="{F18D9160-A64B-4E7A-828A-103AF677BBF2}" type="presParOf" srcId="{46487E59-5585-48BF-A6E1-95A9AA52480A}" destId="{99F57BA2-B312-4110-8677-3C54F361BF06}" srcOrd="11" destOrd="0" presId="urn:microsoft.com/office/officeart/2005/8/layout/bProcess3"/>
    <dgm:cxn modelId="{038F6833-A6C7-4A7B-A5E3-3AD38494FAC2}" type="presParOf" srcId="{99F57BA2-B312-4110-8677-3C54F361BF06}" destId="{F6A61302-FA7D-497B-81FE-7E79B7DC3C05}" srcOrd="0" destOrd="0" presId="urn:microsoft.com/office/officeart/2005/8/layout/bProcess3"/>
    <dgm:cxn modelId="{55291801-7BF9-4A21-AA10-B58E58148AB0}" type="presParOf" srcId="{46487E59-5585-48BF-A6E1-95A9AA52480A}" destId="{F50B1DBA-3135-4B30-A0D4-97268FBB4C5B}" srcOrd="12" destOrd="0" presId="urn:microsoft.com/office/officeart/2005/8/layout/bProcess3"/>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0A067AA-BB00-408F-8AE4-0D7149DC1189}"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MX"/>
        </a:p>
      </dgm:t>
    </dgm:pt>
    <dgm:pt modelId="{1E22A591-BD9A-40DD-B255-59C0A6FACFA4}">
      <dgm:prSet phldrT="[Texto]"/>
      <dgm:spPr/>
      <dgm:t>
        <a:bodyPr/>
        <a:lstStyle/>
        <a:p>
          <a:r>
            <a:rPr lang="es-MX"/>
            <a:t>Evaluador: acondicionamiento del sitio de pruebas </a:t>
          </a:r>
        </a:p>
      </dgm:t>
    </dgm:pt>
    <dgm:pt modelId="{F8E0C3D1-5F31-411F-81B9-C1715961FDB9}" type="parTrans" cxnId="{0777F13E-D02E-4A28-AE80-03AD1D9160EB}">
      <dgm:prSet/>
      <dgm:spPr/>
      <dgm:t>
        <a:bodyPr/>
        <a:lstStyle/>
        <a:p>
          <a:endParaRPr lang="es-MX"/>
        </a:p>
      </dgm:t>
    </dgm:pt>
    <dgm:pt modelId="{24EC5471-2190-496B-B1B9-3486EC109E7A}" type="sibTrans" cxnId="{0777F13E-D02E-4A28-AE80-03AD1D9160EB}">
      <dgm:prSet/>
      <dgm:spPr/>
      <dgm:t>
        <a:bodyPr/>
        <a:lstStyle/>
        <a:p>
          <a:endParaRPr lang="es-MX"/>
        </a:p>
      </dgm:t>
    </dgm:pt>
    <dgm:pt modelId="{A9A0C188-19BE-49DA-87E8-9A7E078C3465}">
      <dgm:prSet phldrT="[Texto]"/>
      <dgm:spPr/>
      <dgm:t>
        <a:bodyPr/>
        <a:lstStyle/>
        <a:p>
          <a:r>
            <a:rPr lang="es-MX"/>
            <a:t>Evaluador:</a:t>
          </a:r>
          <a:br>
            <a:rPr lang="es-MX"/>
          </a:br>
          <a:r>
            <a:rPr lang="es-MX"/>
            <a:t>Colar el dispositivo BCI</a:t>
          </a:r>
        </a:p>
      </dgm:t>
    </dgm:pt>
    <dgm:pt modelId="{BDD6FB68-B905-4CEE-8CC5-9869FD014340}" type="parTrans" cxnId="{10BE2CBD-B72B-486B-AEDE-21EC30266830}">
      <dgm:prSet/>
      <dgm:spPr/>
      <dgm:t>
        <a:bodyPr/>
        <a:lstStyle/>
        <a:p>
          <a:endParaRPr lang="es-MX"/>
        </a:p>
      </dgm:t>
    </dgm:pt>
    <dgm:pt modelId="{93A16E8F-8130-4442-B77D-2795A2ABE5A1}" type="sibTrans" cxnId="{10BE2CBD-B72B-486B-AEDE-21EC30266830}">
      <dgm:prSet/>
      <dgm:spPr/>
      <dgm:t>
        <a:bodyPr/>
        <a:lstStyle/>
        <a:p>
          <a:endParaRPr lang="es-MX"/>
        </a:p>
      </dgm:t>
    </dgm:pt>
    <dgm:pt modelId="{B8DBAC81-BA99-4EDB-A373-CD3BE9E1EE89}">
      <dgm:prSet phldrT="[Texto]"/>
      <dgm:spPr/>
      <dgm:t>
        <a:bodyPr/>
        <a:lstStyle/>
        <a:p>
          <a:r>
            <a:rPr lang="es-MX"/>
            <a:t>Evaluador:</a:t>
          </a:r>
          <a:br>
            <a:rPr lang="es-MX"/>
          </a:br>
          <a:r>
            <a:rPr lang="es-MX"/>
            <a:t>Aplicación del Formato de Control</a:t>
          </a:r>
        </a:p>
      </dgm:t>
    </dgm:pt>
    <dgm:pt modelId="{36AE6D72-249D-491B-AE2D-6978ABAD5179}" type="parTrans" cxnId="{FF8D3CDD-6BCD-4BF0-92BE-8439069C060B}">
      <dgm:prSet/>
      <dgm:spPr/>
      <dgm:t>
        <a:bodyPr/>
        <a:lstStyle/>
        <a:p>
          <a:endParaRPr lang="es-MX"/>
        </a:p>
      </dgm:t>
    </dgm:pt>
    <dgm:pt modelId="{E6D7D44B-2DE2-4A7B-B268-AEDDED1FB8C6}" type="sibTrans" cxnId="{FF8D3CDD-6BCD-4BF0-92BE-8439069C060B}">
      <dgm:prSet/>
      <dgm:spPr/>
      <dgm:t>
        <a:bodyPr/>
        <a:lstStyle/>
        <a:p>
          <a:endParaRPr lang="es-MX"/>
        </a:p>
      </dgm:t>
    </dgm:pt>
    <dgm:pt modelId="{1A248A5C-AEAB-4A96-88E9-696D2D72F8C9}">
      <dgm:prSet phldrT="[Texto]"/>
      <dgm:spPr/>
      <dgm:t>
        <a:bodyPr/>
        <a:lstStyle/>
        <a:p>
          <a:r>
            <a:rPr lang="es-MX"/>
            <a:t>Sujeto de prueba:</a:t>
          </a:r>
          <a:br>
            <a:rPr lang="es-MX"/>
          </a:br>
          <a:r>
            <a:rPr lang="es-MX"/>
            <a:t>Contesta el test PANASN</a:t>
          </a:r>
        </a:p>
      </dgm:t>
    </dgm:pt>
    <dgm:pt modelId="{A1046B10-B206-4BF5-A235-AADBF9E0D49B}" type="parTrans" cxnId="{5397EA58-3CBB-4733-BCD0-15602552B61D}">
      <dgm:prSet/>
      <dgm:spPr/>
      <dgm:t>
        <a:bodyPr/>
        <a:lstStyle/>
        <a:p>
          <a:endParaRPr lang="es-MX"/>
        </a:p>
      </dgm:t>
    </dgm:pt>
    <dgm:pt modelId="{6935A4A3-B2C0-4D6D-BB3B-871C64638A17}" type="sibTrans" cxnId="{5397EA58-3CBB-4733-BCD0-15602552B61D}">
      <dgm:prSet/>
      <dgm:spPr/>
      <dgm:t>
        <a:bodyPr/>
        <a:lstStyle/>
        <a:p>
          <a:endParaRPr lang="es-MX"/>
        </a:p>
      </dgm:t>
    </dgm:pt>
    <dgm:pt modelId="{532DEB6C-9E1A-41D1-A1F1-6FBFC5C2ED56}">
      <dgm:prSet phldrT="[Texto]"/>
      <dgm:spPr/>
      <dgm:t>
        <a:bodyPr/>
        <a:lstStyle/>
        <a:p>
          <a:r>
            <a:rPr lang="es-MX"/>
            <a:t>Sujeto de prueba:</a:t>
          </a:r>
          <a:br>
            <a:rPr lang="es-MX"/>
          </a:br>
          <a:r>
            <a:rPr lang="es-MX"/>
            <a:t>Resolver operaciones aritméticas de un máximo de 3 dígitos</a:t>
          </a:r>
        </a:p>
      </dgm:t>
    </dgm:pt>
    <dgm:pt modelId="{0CF6E94D-CD1E-42FB-9CFE-12D5B3B96705}" type="parTrans" cxnId="{04D904D5-DBCE-4621-87DC-67A73911EF1A}">
      <dgm:prSet/>
      <dgm:spPr/>
      <dgm:t>
        <a:bodyPr/>
        <a:lstStyle/>
        <a:p>
          <a:endParaRPr lang="es-MX"/>
        </a:p>
      </dgm:t>
    </dgm:pt>
    <dgm:pt modelId="{80BA248F-F55F-46C3-BF17-2547B4258B1D}" type="sibTrans" cxnId="{04D904D5-DBCE-4621-87DC-67A73911EF1A}">
      <dgm:prSet/>
      <dgm:spPr/>
      <dgm:t>
        <a:bodyPr/>
        <a:lstStyle/>
        <a:p>
          <a:endParaRPr lang="es-MX"/>
        </a:p>
      </dgm:t>
    </dgm:pt>
    <dgm:pt modelId="{43F6B919-0F8E-43CE-8CBE-13EE9AEA5D99}">
      <dgm:prSet phldrT="[Texto]"/>
      <dgm:spPr/>
      <dgm:t>
        <a:bodyPr/>
        <a:lstStyle/>
        <a:p>
          <a:r>
            <a:rPr lang="es-MX"/>
            <a:t>Evaluador:</a:t>
          </a:r>
          <a:br>
            <a:rPr lang="es-MX"/>
          </a:br>
          <a:r>
            <a:rPr lang="es-MX"/>
            <a:t>Retirar dispositivo BCI</a:t>
          </a:r>
        </a:p>
      </dgm:t>
    </dgm:pt>
    <dgm:pt modelId="{1DBCED51-8284-4461-A0C4-F14F813B3D48}" type="parTrans" cxnId="{5F5DA96D-7C28-470A-A254-7840ECC41E64}">
      <dgm:prSet/>
      <dgm:spPr/>
      <dgm:t>
        <a:bodyPr/>
        <a:lstStyle/>
        <a:p>
          <a:endParaRPr lang="es-MX"/>
        </a:p>
      </dgm:t>
    </dgm:pt>
    <dgm:pt modelId="{5D147A10-BCFB-4934-B84A-B01213585025}" type="sibTrans" cxnId="{5F5DA96D-7C28-470A-A254-7840ECC41E64}">
      <dgm:prSet/>
      <dgm:spPr/>
      <dgm:t>
        <a:bodyPr/>
        <a:lstStyle/>
        <a:p>
          <a:endParaRPr lang="es-MX"/>
        </a:p>
      </dgm:t>
    </dgm:pt>
    <dgm:pt modelId="{BA3B3EAF-01D1-4D97-A33E-4D819602EC96}">
      <dgm:prSet phldrT="[Texto]"/>
      <dgm:spPr/>
      <dgm:t>
        <a:bodyPr/>
        <a:lstStyle/>
        <a:p>
          <a:r>
            <a:rPr lang="es-MX"/>
            <a:t>Evaluador: </a:t>
          </a:r>
          <a:br>
            <a:rPr lang="es-MX"/>
          </a:br>
          <a:r>
            <a:rPr lang="es-MX"/>
            <a:t>Preparar el dispositivo BCI</a:t>
          </a:r>
        </a:p>
      </dgm:t>
    </dgm:pt>
    <dgm:pt modelId="{A84028DE-2EB6-4412-A146-6CFA218FAA04}" type="parTrans" cxnId="{8B738E40-E65F-4D20-A66F-4B9AD1442B35}">
      <dgm:prSet/>
      <dgm:spPr/>
      <dgm:t>
        <a:bodyPr/>
        <a:lstStyle/>
        <a:p>
          <a:endParaRPr lang="es-MX"/>
        </a:p>
      </dgm:t>
    </dgm:pt>
    <dgm:pt modelId="{31EF8118-2CA2-44D9-B8A2-B1FFD1099E78}" type="sibTrans" cxnId="{8B738E40-E65F-4D20-A66F-4B9AD1442B35}">
      <dgm:prSet/>
      <dgm:spPr/>
      <dgm:t>
        <a:bodyPr/>
        <a:lstStyle/>
        <a:p>
          <a:endParaRPr lang="es-MX"/>
        </a:p>
      </dgm:t>
    </dgm:pt>
    <dgm:pt modelId="{BD9D590F-8191-4EE6-B642-38AB943C23A3}">
      <dgm:prSet phldrT="[Texto]"/>
      <dgm:spPr/>
      <dgm:t>
        <a:bodyPr/>
        <a:lstStyle/>
        <a:p>
          <a:r>
            <a:rPr lang="es-MX"/>
            <a:t>Sujeto de prueba:</a:t>
          </a:r>
          <a:br>
            <a:rPr lang="es-MX"/>
          </a:br>
          <a:r>
            <a:rPr lang="es-MX"/>
            <a:t>Observa los la secuencia de películas</a:t>
          </a:r>
        </a:p>
      </dgm:t>
    </dgm:pt>
    <dgm:pt modelId="{1F81C33B-0B47-4DB7-AFF5-06F6C8C84C1E}" type="parTrans" cxnId="{3E9AC4EE-4ABB-4442-AE3E-DA4F956BBEE6}">
      <dgm:prSet/>
      <dgm:spPr/>
      <dgm:t>
        <a:bodyPr/>
        <a:lstStyle/>
        <a:p>
          <a:endParaRPr lang="es-ES"/>
        </a:p>
      </dgm:t>
    </dgm:pt>
    <dgm:pt modelId="{0C7FEDB6-5348-4EEA-AF35-C87F41E2AC14}" type="sibTrans" cxnId="{3E9AC4EE-4ABB-4442-AE3E-DA4F956BBEE6}">
      <dgm:prSet/>
      <dgm:spPr/>
      <dgm:t>
        <a:bodyPr/>
        <a:lstStyle/>
        <a:p>
          <a:endParaRPr lang="es-ES"/>
        </a:p>
      </dgm:t>
    </dgm:pt>
    <dgm:pt modelId="{7FECA9ED-8FBC-476B-8BFD-C85BEB278AA1}" type="pres">
      <dgm:prSet presAssocID="{00A067AA-BB00-408F-8AE4-0D7149DC1189}" presName="Name0" presStyleCnt="0">
        <dgm:presLayoutVars>
          <dgm:dir/>
          <dgm:resizeHandles val="exact"/>
        </dgm:presLayoutVars>
      </dgm:prSet>
      <dgm:spPr/>
    </dgm:pt>
    <dgm:pt modelId="{2D64923A-1DBA-45CC-A207-3A41F61E0712}" type="pres">
      <dgm:prSet presAssocID="{1E22A591-BD9A-40DD-B255-59C0A6FACFA4}" presName="node" presStyleLbl="node1" presStyleIdx="0" presStyleCnt="8">
        <dgm:presLayoutVars>
          <dgm:bulletEnabled val="1"/>
        </dgm:presLayoutVars>
      </dgm:prSet>
      <dgm:spPr/>
    </dgm:pt>
    <dgm:pt modelId="{C8A1CE50-FF1D-4DE1-9F85-B42BF0CB51BC}" type="pres">
      <dgm:prSet presAssocID="{24EC5471-2190-496B-B1B9-3486EC109E7A}" presName="sibTrans" presStyleLbl="sibTrans1D1" presStyleIdx="0" presStyleCnt="7"/>
      <dgm:spPr/>
    </dgm:pt>
    <dgm:pt modelId="{2A43BB84-5A94-4443-B486-FCEB1A2068CD}" type="pres">
      <dgm:prSet presAssocID="{24EC5471-2190-496B-B1B9-3486EC109E7A}" presName="connectorText" presStyleLbl="sibTrans1D1" presStyleIdx="0" presStyleCnt="7"/>
      <dgm:spPr/>
    </dgm:pt>
    <dgm:pt modelId="{4FD9D54E-6CB9-4BF2-A400-39923EA9EDB7}" type="pres">
      <dgm:prSet presAssocID="{BA3B3EAF-01D1-4D97-A33E-4D819602EC96}" presName="node" presStyleLbl="node1" presStyleIdx="1" presStyleCnt="8">
        <dgm:presLayoutVars>
          <dgm:bulletEnabled val="1"/>
        </dgm:presLayoutVars>
      </dgm:prSet>
      <dgm:spPr/>
    </dgm:pt>
    <dgm:pt modelId="{0EE8F5FA-EEF7-4EC4-A59E-B64D3B3F979C}" type="pres">
      <dgm:prSet presAssocID="{31EF8118-2CA2-44D9-B8A2-B1FFD1099E78}" presName="sibTrans" presStyleLbl="sibTrans1D1" presStyleIdx="1" presStyleCnt="7"/>
      <dgm:spPr/>
    </dgm:pt>
    <dgm:pt modelId="{DFA30CB0-9A32-4B64-8F06-05C38F63B315}" type="pres">
      <dgm:prSet presAssocID="{31EF8118-2CA2-44D9-B8A2-B1FFD1099E78}" presName="connectorText" presStyleLbl="sibTrans1D1" presStyleIdx="1" presStyleCnt="7"/>
      <dgm:spPr/>
    </dgm:pt>
    <dgm:pt modelId="{C721A92E-1B1B-4A8B-AC65-7B88C51148CD}" type="pres">
      <dgm:prSet presAssocID="{A9A0C188-19BE-49DA-87E8-9A7E078C3465}" presName="node" presStyleLbl="node1" presStyleIdx="2" presStyleCnt="8">
        <dgm:presLayoutVars>
          <dgm:bulletEnabled val="1"/>
        </dgm:presLayoutVars>
      </dgm:prSet>
      <dgm:spPr/>
    </dgm:pt>
    <dgm:pt modelId="{ACEEF8A8-FABD-4D1F-A5E6-DB2FCABFB23B}" type="pres">
      <dgm:prSet presAssocID="{93A16E8F-8130-4442-B77D-2795A2ABE5A1}" presName="sibTrans" presStyleLbl="sibTrans1D1" presStyleIdx="2" presStyleCnt="7"/>
      <dgm:spPr/>
    </dgm:pt>
    <dgm:pt modelId="{FA4E440E-C20B-4951-81A4-4B7E462658A5}" type="pres">
      <dgm:prSet presAssocID="{93A16E8F-8130-4442-B77D-2795A2ABE5A1}" presName="connectorText" presStyleLbl="sibTrans1D1" presStyleIdx="2" presStyleCnt="7"/>
      <dgm:spPr/>
    </dgm:pt>
    <dgm:pt modelId="{D474018D-3551-4742-8A78-EF4E4511CBA3}" type="pres">
      <dgm:prSet presAssocID="{B8DBAC81-BA99-4EDB-A373-CD3BE9E1EE89}" presName="node" presStyleLbl="node1" presStyleIdx="3" presStyleCnt="8">
        <dgm:presLayoutVars>
          <dgm:bulletEnabled val="1"/>
        </dgm:presLayoutVars>
      </dgm:prSet>
      <dgm:spPr/>
    </dgm:pt>
    <dgm:pt modelId="{E1E9859F-4BA2-4E43-892E-F31417295DB9}" type="pres">
      <dgm:prSet presAssocID="{E6D7D44B-2DE2-4A7B-B268-AEDDED1FB8C6}" presName="sibTrans" presStyleLbl="sibTrans1D1" presStyleIdx="3" presStyleCnt="7"/>
      <dgm:spPr/>
    </dgm:pt>
    <dgm:pt modelId="{B6010A0F-D80D-48E8-A6A5-68FED271911D}" type="pres">
      <dgm:prSet presAssocID="{E6D7D44B-2DE2-4A7B-B268-AEDDED1FB8C6}" presName="connectorText" presStyleLbl="sibTrans1D1" presStyleIdx="3" presStyleCnt="7"/>
      <dgm:spPr/>
    </dgm:pt>
    <dgm:pt modelId="{347FBD92-D4FF-4D49-A568-336FE3437AF7}" type="pres">
      <dgm:prSet presAssocID="{1A248A5C-AEAB-4A96-88E9-696D2D72F8C9}" presName="node" presStyleLbl="node1" presStyleIdx="4" presStyleCnt="8">
        <dgm:presLayoutVars>
          <dgm:bulletEnabled val="1"/>
        </dgm:presLayoutVars>
      </dgm:prSet>
      <dgm:spPr/>
    </dgm:pt>
    <dgm:pt modelId="{B67CAAFA-F175-42AE-A6EB-80E5B400A9B2}" type="pres">
      <dgm:prSet presAssocID="{6935A4A3-B2C0-4D6D-BB3B-871C64638A17}" presName="sibTrans" presStyleLbl="sibTrans1D1" presStyleIdx="4" presStyleCnt="7"/>
      <dgm:spPr/>
    </dgm:pt>
    <dgm:pt modelId="{1220D660-3D3F-480A-9DE2-A16655147A62}" type="pres">
      <dgm:prSet presAssocID="{6935A4A3-B2C0-4D6D-BB3B-871C64638A17}" presName="connectorText" presStyleLbl="sibTrans1D1" presStyleIdx="4" presStyleCnt="7"/>
      <dgm:spPr/>
    </dgm:pt>
    <dgm:pt modelId="{0FE99117-C096-4CE7-AAC6-84F775319178}" type="pres">
      <dgm:prSet presAssocID="{532DEB6C-9E1A-41D1-A1F1-6FBFC5C2ED56}" presName="node" presStyleLbl="node1" presStyleIdx="5" presStyleCnt="8">
        <dgm:presLayoutVars>
          <dgm:bulletEnabled val="1"/>
        </dgm:presLayoutVars>
      </dgm:prSet>
      <dgm:spPr/>
    </dgm:pt>
    <dgm:pt modelId="{46DEF31E-9A58-4C57-9C04-82E544959A79}" type="pres">
      <dgm:prSet presAssocID="{80BA248F-F55F-46C3-BF17-2547B4258B1D}" presName="sibTrans" presStyleLbl="sibTrans1D1" presStyleIdx="5" presStyleCnt="7"/>
      <dgm:spPr/>
    </dgm:pt>
    <dgm:pt modelId="{845CEC6F-2FB1-4AE0-90FC-7A8FF941B7F8}" type="pres">
      <dgm:prSet presAssocID="{80BA248F-F55F-46C3-BF17-2547B4258B1D}" presName="connectorText" presStyleLbl="sibTrans1D1" presStyleIdx="5" presStyleCnt="7"/>
      <dgm:spPr/>
    </dgm:pt>
    <dgm:pt modelId="{35188256-68E7-4FD1-8965-10E951A5C10E}" type="pres">
      <dgm:prSet presAssocID="{BD9D590F-8191-4EE6-B642-38AB943C23A3}" presName="node" presStyleLbl="node1" presStyleIdx="6" presStyleCnt="8">
        <dgm:presLayoutVars>
          <dgm:bulletEnabled val="1"/>
        </dgm:presLayoutVars>
      </dgm:prSet>
      <dgm:spPr/>
    </dgm:pt>
    <dgm:pt modelId="{38754AEF-C85A-4A99-A370-EF9BB954E733}" type="pres">
      <dgm:prSet presAssocID="{0C7FEDB6-5348-4EEA-AF35-C87F41E2AC14}" presName="sibTrans" presStyleLbl="sibTrans1D1" presStyleIdx="6" presStyleCnt="7"/>
      <dgm:spPr/>
    </dgm:pt>
    <dgm:pt modelId="{FCCC75BE-4399-40D1-AA88-C44800018E9E}" type="pres">
      <dgm:prSet presAssocID="{0C7FEDB6-5348-4EEA-AF35-C87F41E2AC14}" presName="connectorText" presStyleLbl="sibTrans1D1" presStyleIdx="6" presStyleCnt="7"/>
      <dgm:spPr/>
    </dgm:pt>
    <dgm:pt modelId="{53091970-9625-4313-A5C9-55B806F412D4}" type="pres">
      <dgm:prSet presAssocID="{43F6B919-0F8E-43CE-8CBE-13EE9AEA5D99}" presName="node" presStyleLbl="node1" presStyleIdx="7" presStyleCnt="8">
        <dgm:presLayoutVars>
          <dgm:bulletEnabled val="1"/>
        </dgm:presLayoutVars>
      </dgm:prSet>
      <dgm:spPr/>
    </dgm:pt>
  </dgm:ptLst>
  <dgm:cxnLst>
    <dgm:cxn modelId="{1456BA00-9960-441C-8DD8-CE0C681DACD0}" type="presOf" srcId="{0C7FEDB6-5348-4EEA-AF35-C87F41E2AC14}" destId="{FCCC75BE-4399-40D1-AA88-C44800018E9E}" srcOrd="1" destOrd="0" presId="urn:microsoft.com/office/officeart/2005/8/layout/bProcess3"/>
    <dgm:cxn modelId="{37203113-6E0A-4403-8C0E-98A026E23207}" type="presOf" srcId="{1E22A591-BD9A-40DD-B255-59C0A6FACFA4}" destId="{2D64923A-1DBA-45CC-A207-3A41F61E0712}" srcOrd="0" destOrd="0" presId="urn:microsoft.com/office/officeart/2005/8/layout/bProcess3"/>
    <dgm:cxn modelId="{9538DC13-4A47-4889-B202-749B53D9BCDD}" type="presOf" srcId="{532DEB6C-9E1A-41D1-A1F1-6FBFC5C2ED56}" destId="{0FE99117-C096-4CE7-AAC6-84F775319178}" srcOrd="0" destOrd="0" presId="urn:microsoft.com/office/officeart/2005/8/layout/bProcess3"/>
    <dgm:cxn modelId="{388AFE1B-413B-4FB5-B56B-D35AFA660769}" type="presOf" srcId="{6935A4A3-B2C0-4D6D-BB3B-871C64638A17}" destId="{B67CAAFA-F175-42AE-A6EB-80E5B400A9B2}" srcOrd="0" destOrd="0" presId="urn:microsoft.com/office/officeart/2005/8/layout/bProcess3"/>
    <dgm:cxn modelId="{560DC91E-66FE-4B09-8FF6-705263F65698}" type="presOf" srcId="{BA3B3EAF-01D1-4D97-A33E-4D819602EC96}" destId="{4FD9D54E-6CB9-4BF2-A400-39923EA9EDB7}" srcOrd="0" destOrd="0" presId="urn:microsoft.com/office/officeart/2005/8/layout/bProcess3"/>
    <dgm:cxn modelId="{E1048335-A93C-4AC3-91D7-3997B75FE7F0}" type="presOf" srcId="{A9A0C188-19BE-49DA-87E8-9A7E078C3465}" destId="{C721A92E-1B1B-4A8B-AC65-7B88C51148CD}" srcOrd="0" destOrd="0" presId="urn:microsoft.com/office/officeart/2005/8/layout/bProcess3"/>
    <dgm:cxn modelId="{7A33F036-F36E-41B1-ADCE-91CE8EFF9FE0}" type="presOf" srcId="{24EC5471-2190-496B-B1B9-3486EC109E7A}" destId="{C8A1CE50-FF1D-4DE1-9F85-B42BF0CB51BC}" srcOrd="0" destOrd="0" presId="urn:microsoft.com/office/officeart/2005/8/layout/bProcess3"/>
    <dgm:cxn modelId="{0777F13E-D02E-4A28-AE80-03AD1D9160EB}" srcId="{00A067AA-BB00-408F-8AE4-0D7149DC1189}" destId="{1E22A591-BD9A-40DD-B255-59C0A6FACFA4}" srcOrd="0" destOrd="0" parTransId="{F8E0C3D1-5F31-411F-81B9-C1715961FDB9}" sibTransId="{24EC5471-2190-496B-B1B9-3486EC109E7A}"/>
    <dgm:cxn modelId="{8B738E40-E65F-4D20-A66F-4B9AD1442B35}" srcId="{00A067AA-BB00-408F-8AE4-0D7149DC1189}" destId="{BA3B3EAF-01D1-4D97-A33E-4D819602EC96}" srcOrd="1" destOrd="0" parTransId="{A84028DE-2EB6-4412-A146-6CFA218FAA04}" sibTransId="{31EF8118-2CA2-44D9-B8A2-B1FFD1099E78}"/>
    <dgm:cxn modelId="{A8E05C65-C1C6-4EFA-9F2C-9FCA94743BDC}" type="presOf" srcId="{BD9D590F-8191-4EE6-B642-38AB943C23A3}" destId="{35188256-68E7-4FD1-8965-10E951A5C10E}" srcOrd="0" destOrd="0" presId="urn:microsoft.com/office/officeart/2005/8/layout/bProcess3"/>
    <dgm:cxn modelId="{4E497B45-A801-409A-9D9A-40C827E41822}" type="presOf" srcId="{1A248A5C-AEAB-4A96-88E9-696D2D72F8C9}" destId="{347FBD92-D4FF-4D49-A568-336FE3437AF7}" srcOrd="0" destOrd="0" presId="urn:microsoft.com/office/officeart/2005/8/layout/bProcess3"/>
    <dgm:cxn modelId="{012DE76C-3443-44A0-9FC9-D4A4267566E7}" type="presOf" srcId="{43F6B919-0F8E-43CE-8CBE-13EE9AEA5D99}" destId="{53091970-9625-4313-A5C9-55B806F412D4}" srcOrd="0" destOrd="0" presId="urn:microsoft.com/office/officeart/2005/8/layout/bProcess3"/>
    <dgm:cxn modelId="{5F5DA96D-7C28-470A-A254-7840ECC41E64}" srcId="{00A067AA-BB00-408F-8AE4-0D7149DC1189}" destId="{43F6B919-0F8E-43CE-8CBE-13EE9AEA5D99}" srcOrd="7" destOrd="0" parTransId="{1DBCED51-8284-4461-A0C4-F14F813B3D48}" sibTransId="{5D147A10-BCFB-4934-B84A-B01213585025}"/>
    <dgm:cxn modelId="{365B3958-1805-4D87-9593-FCE0F9F446AD}" type="presOf" srcId="{24EC5471-2190-496B-B1B9-3486EC109E7A}" destId="{2A43BB84-5A94-4443-B486-FCEB1A2068CD}" srcOrd="1" destOrd="0" presId="urn:microsoft.com/office/officeart/2005/8/layout/bProcess3"/>
    <dgm:cxn modelId="{5397EA58-3CBB-4733-BCD0-15602552B61D}" srcId="{00A067AA-BB00-408F-8AE4-0D7149DC1189}" destId="{1A248A5C-AEAB-4A96-88E9-696D2D72F8C9}" srcOrd="4" destOrd="0" parTransId="{A1046B10-B206-4BF5-A235-AADBF9E0D49B}" sibTransId="{6935A4A3-B2C0-4D6D-BB3B-871C64638A17}"/>
    <dgm:cxn modelId="{31A4D788-C927-478C-93B6-E14355A8B9BD}" type="presOf" srcId="{B8DBAC81-BA99-4EDB-A373-CD3BE9E1EE89}" destId="{D474018D-3551-4742-8A78-EF4E4511CBA3}" srcOrd="0" destOrd="0" presId="urn:microsoft.com/office/officeart/2005/8/layout/bProcess3"/>
    <dgm:cxn modelId="{E0E5488E-9D0E-4FE6-BD2F-255AF02CC6D2}" type="presOf" srcId="{31EF8118-2CA2-44D9-B8A2-B1FFD1099E78}" destId="{DFA30CB0-9A32-4B64-8F06-05C38F63B315}" srcOrd="1" destOrd="0" presId="urn:microsoft.com/office/officeart/2005/8/layout/bProcess3"/>
    <dgm:cxn modelId="{3283FF96-24DC-4807-9372-8378F92BF245}" type="presOf" srcId="{0C7FEDB6-5348-4EEA-AF35-C87F41E2AC14}" destId="{38754AEF-C85A-4A99-A370-EF9BB954E733}" srcOrd="0" destOrd="0" presId="urn:microsoft.com/office/officeart/2005/8/layout/bProcess3"/>
    <dgm:cxn modelId="{718C1C9F-00EF-4765-8C01-F6DEE8FD7DB6}" type="presOf" srcId="{6935A4A3-B2C0-4D6D-BB3B-871C64638A17}" destId="{1220D660-3D3F-480A-9DE2-A16655147A62}" srcOrd="1" destOrd="0" presId="urn:microsoft.com/office/officeart/2005/8/layout/bProcess3"/>
    <dgm:cxn modelId="{949B45A7-A1AC-4A58-8CC6-877C192C2EE0}" type="presOf" srcId="{93A16E8F-8130-4442-B77D-2795A2ABE5A1}" destId="{ACEEF8A8-FABD-4D1F-A5E6-DB2FCABFB23B}" srcOrd="0" destOrd="0" presId="urn:microsoft.com/office/officeart/2005/8/layout/bProcess3"/>
    <dgm:cxn modelId="{1DE437B0-D45E-4D3E-8918-20825142D007}" type="presOf" srcId="{00A067AA-BB00-408F-8AE4-0D7149DC1189}" destId="{7FECA9ED-8FBC-476B-8BFD-C85BEB278AA1}" srcOrd="0" destOrd="0" presId="urn:microsoft.com/office/officeart/2005/8/layout/bProcess3"/>
    <dgm:cxn modelId="{10C4EBB8-2F88-4A94-868B-8184C5C9F8A8}" type="presOf" srcId="{31EF8118-2CA2-44D9-B8A2-B1FFD1099E78}" destId="{0EE8F5FA-EEF7-4EC4-A59E-B64D3B3F979C}" srcOrd="0" destOrd="0" presId="urn:microsoft.com/office/officeart/2005/8/layout/bProcess3"/>
    <dgm:cxn modelId="{10BE2CBD-B72B-486B-AEDE-21EC30266830}" srcId="{00A067AA-BB00-408F-8AE4-0D7149DC1189}" destId="{A9A0C188-19BE-49DA-87E8-9A7E078C3465}" srcOrd="2" destOrd="0" parTransId="{BDD6FB68-B905-4CEE-8CC5-9869FD014340}" sibTransId="{93A16E8F-8130-4442-B77D-2795A2ABE5A1}"/>
    <dgm:cxn modelId="{04D904D5-DBCE-4621-87DC-67A73911EF1A}" srcId="{00A067AA-BB00-408F-8AE4-0D7149DC1189}" destId="{532DEB6C-9E1A-41D1-A1F1-6FBFC5C2ED56}" srcOrd="5" destOrd="0" parTransId="{0CF6E94D-CD1E-42FB-9CFE-12D5B3B96705}" sibTransId="{80BA248F-F55F-46C3-BF17-2547B4258B1D}"/>
    <dgm:cxn modelId="{959A64D5-57BC-4C71-A1A7-F0029F70E1A6}" type="presOf" srcId="{80BA248F-F55F-46C3-BF17-2547B4258B1D}" destId="{845CEC6F-2FB1-4AE0-90FC-7A8FF941B7F8}" srcOrd="1" destOrd="0" presId="urn:microsoft.com/office/officeart/2005/8/layout/bProcess3"/>
    <dgm:cxn modelId="{FF8D3CDD-6BCD-4BF0-92BE-8439069C060B}" srcId="{00A067AA-BB00-408F-8AE4-0D7149DC1189}" destId="{B8DBAC81-BA99-4EDB-A373-CD3BE9E1EE89}" srcOrd="3" destOrd="0" parTransId="{36AE6D72-249D-491B-AE2D-6978ABAD5179}" sibTransId="{E6D7D44B-2DE2-4A7B-B268-AEDDED1FB8C6}"/>
    <dgm:cxn modelId="{B563CDDD-B49F-4B6E-9BD2-41B9CDBB061B}" type="presOf" srcId="{E6D7D44B-2DE2-4A7B-B268-AEDDED1FB8C6}" destId="{E1E9859F-4BA2-4E43-892E-F31417295DB9}" srcOrd="0" destOrd="0" presId="urn:microsoft.com/office/officeart/2005/8/layout/bProcess3"/>
    <dgm:cxn modelId="{C40291DF-8548-4A09-826A-6B1BDCABBE92}" type="presOf" srcId="{80BA248F-F55F-46C3-BF17-2547B4258B1D}" destId="{46DEF31E-9A58-4C57-9C04-82E544959A79}" srcOrd="0" destOrd="0" presId="urn:microsoft.com/office/officeart/2005/8/layout/bProcess3"/>
    <dgm:cxn modelId="{6A5959E1-72F0-4748-9C7A-DA72AA0E76FC}" type="presOf" srcId="{E6D7D44B-2DE2-4A7B-B268-AEDDED1FB8C6}" destId="{B6010A0F-D80D-48E8-A6A5-68FED271911D}" srcOrd="1" destOrd="0" presId="urn:microsoft.com/office/officeart/2005/8/layout/bProcess3"/>
    <dgm:cxn modelId="{CACCB1E3-14D0-4D0C-A319-6851AF5491DE}" type="presOf" srcId="{93A16E8F-8130-4442-B77D-2795A2ABE5A1}" destId="{FA4E440E-C20B-4951-81A4-4B7E462658A5}" srcOrd="1" destOrd="0" presId="urn:microsoft.com/office/officeart/2005/8/layout/bProcess3"/>
    <dgm:cxn modelId="{3E9AC4EE-4ABB-4442-AE3E-DA4F956BBEE6}" srcId="{00A067AA-BB00-408F-8AE4-0D7149DC1189}" destId="{BD9D590F-8191-4EE6-B642-38AB943C23A3}" srcOrd="6" destOrd="0" parTransId="{1F81C33B-0B47-4DB7-AFF5-06F6C8C84C1E}" sibTransId="{0C7FEDB6-5348-4EEA-AF35-C87F41E2AC14}"/>
    <dgm:cxn modelId="{0CB4BD19-A3D8-4BAE-8656-0F5A904FFF1D}" type="presParOf" srcId="{7FECA9ED-8FBC-476B-8BFD-C85BEB278AA1}" destId="{2D64923A-1DBA-45CC-A207-3A41F61E0712}" srcOrd="0" destOrd="0" presId="urn:microsoft.com/office/officeart/2005/8/layout/bProcess3"/>
    <dgm:cxn modelId="{FF2D401F-F293-4CC1-B491-671B8798CFFC}" type="presParOf" srcId="{7FECA9ED-8FBC-476B-8BFD-C85BEB278AA1}" destId="{C8A1CE50-FF1D-4DE1-9F85-B42BF0CB51BC}" srcOrd="1" destOrd="0" presId="urn:microsoft.com/office/officeart/2005/8/layout/bProcess3"/>
    <dgm:cxn modelId="{A5178EF6-B0C5-4E9E-87E0-2319CC5FD2C7}" type="presParOf" srcId="{C8A1CE50-FF1D-4DE1-9F85-B42BF0CB51BC}" destId="{2A43BB84-5A94-4443-B486-FCEB1A2068CD}" srcOrd="0" destOrd="0" presId="urn:microsoft.com/office/officeart/2005/8/layout/bProcess3"/>
    <dgm:cxn modelId="{71F337F8-870E-4CFB-A95B-FD3ED09528BF}" type="presParOf" srcId="{7FECA9ED-8FBC-476B-8BFD-C85BEB278AA1}" destId="{4FD9D54E-6CB9-4BF2-A400-39923EA9EDB7}" srcOrd="2" destOrd="0" presId="urn:microsoft.com/office/officeart/2005/8/layout/bProcess3"/>
    <dgm:cxn modelId="{C33248C0-DBAB-4585-99DD-134EE38D2D19}" type="presParOf" srcId="{7FECA9ED-8FBC-476B-8BFD-C85BEB278AA1}" destId="{0EE8F5FA-EEF7-4EC4-A59E-B64D3B3F979C}" srcOrd="3" destOrd="0" presId="urn:microsoft.com/office/officeart/2005/8/layout/bProcess3"/>
    <dgm:cxn modelId="{BA2420DB-722E-45A9-A173-5ED0C72242AA}" type="presParOf" srcId="{0EE8F5FA-EEF7-4EC4-A59E-B64D3B3F979C}" destId="{DFA30CB0-9A32-4B64-8F06-05C38F63B315}" srcOrd="0" destOrd="0" presId="urn:microsoft.com/office/officeart/2005/8/layout/bProcess3"/>
    <dgm:cxn modelId="{763B868D-CA97-4DDD-A739-6238B8A4D7C7}" type="presParOf" srcId="{7FECA9ED-8FBC-476B-8BFD-C85BEB278AA1}" destId="{C721A92E-1B1B-4A8B-AC65-7B88C51148CD}" srcOrd="4" destOrd="0" presId="urn:microsoft.com/office/officeart/2005/8/layout/bProcess3"/>
    <dgm:cxn modelId="{8D8EFC64-FEC3-4EE1-B926-87BBAD291F3E}" type="presParOf" srcId="{7FECA9ED-8FBC-476B-8BFD-C85BEB278AA1}" destId="{ACEEF8A8-FABD-4D1F-A5E6-DB2FCABFB23B}" srcOrd="5" destOrd="0" presId="urn:microsoft.com/office/officeart/2005/8/layout/bProcess3"/>
    <dgm:cxn modelId="{2CA30A3D-9559-41A1-8082-7B2F73A54B98}" type="presParOf" srcId="{ACEEF8A8-FABD-4D1F-A5E6-DB2FCABFB23B}" destId="{FA4E440E-C20B-4951-81A4-4B7E462658A5}" srcOrd="0" destOrd="0" presId="urn:microsoft.com/office/officeart/2005/8/layout/bProcess3"/>
    <dgm:cxn modelId="{1E051D03-5199-45DB-82A3-6EBDC11040BB}" type="presParOf" srcId="{7FECA9ED-8FBC-476B-8BFD-C85BEB278AA1}" destId="{D474018D-3551-4742-8A78-EF4E4511CBA3}" srcOrd="6" destOrd="0" presId="urn:microsoft.com/office/officeart/2005/8/layout/bProcess3"/>
    <dgm:cxn modelId="{268B55E5-BDA7-4945-85F3-1878687DDB71}" type="presParOf" srcId="{7FECA9ED-8FBC-476B-8BFD-C85BEB278AA1}" destId="{E1E9859F-4BA2-4E43-892E-F31417295DB9}" srcOrd="7" destOrd="0" presId="urn:microsoft.com/office/officeart/2005/8/layout/bProcess3"/>
    <dgm:cxn modelId="{941CD4AF-F6E0-4E36-9A2D-494FE02CAB02}" type="presParOf" srcId="{E1E9859F-4BA2-4E43-892E-F31417295DB9}" destId="{B6010A0F-D80D-48E8-A6A5-68FED271911D}" srcOrd="0" destOrd="0" presId="urn:microsoft.com/office/officeart/2005/8/layout/bProcess3"/>
    <dgm:cxn modelId="{7E971AE1-F3D1-4EEC-AFA4-657C0550A8B8}" type="presParOf" srcId="{7FECA9ED-8FBC-476B-8BFD-C85BEB278AA1}" destId="{347FBD92-D4FF-4D49-A568-336FE3437AF7}" srcOrd="8" destOrd="0" presId="urn:microsoft.com/office/officeart/2005/8/layout/bProcess3"/>
    <dgm:cxn modelId="{776029E5-5621-45A2-BA77-06A6D2916B17}" type="presParOf" srcId="{7FECA9ED-8FBC-476B-8BFD-C85BEB278AA1}" destId="{B67CAAFA-F175-42AE-A6EB-80E5B400A9B2}" srcOrd="9" destOrd="0" presId="urn:microsoft.com/office/officeart/2005/8/layout/bProcess3"/>
    <dgm:cxn modelId="{88929726-6A9F-4B9D-BE9A-70F200EDDF83}" type="presParOf" srcId="{B67CAAFA-F175-42AE-A6EB-80E5B400A9B2}" destId="{1220D660-3D3F-480A-9DE2-A16655147A62}" srcOrd="0" destOrd="0" presId="urn:microsoft.com/office/officeart/2005/8/layout/bProcess3"/>
    <dgm:cxn modelId="{FA754767-4F4A-4C4F-B3F6-3E219CDC31CF}" type="presParOf" srcId="{7FECA9ED-8FBC-476B-8BFD-C85BEB278AA1}" destId="{0FE99117-C096-4CE7-AAC6-84F775319178}" srcOrd="10" destOrd="0" presId="urn:microsoft.com/office/officeart/2005/8/layout/bProcess3"/>
    <dgm:cxn modelId="{F8A7C625-BF6D-489E-ACB3-FBAEB7AD0C6B}" type="presParOf" srcId="{7FECA9ED-8FBC-476B-8BFD-C85BEB278AA1}" destId="{46DEF31E-9A58-4C57-9C04-82E544959A79}" srcOrd="11" destOrd="0" presId="urn:microsoft.com/office/officeart/2005/8/layout/bProcess3"/>
    <dgm:cxn modelId="{0CCD99C1-19CB-466D-AFA0-B749621442D9}" type="presParOf" srcId="{46DEF31E-9A58-4C57-9C04-82E544959A79}" destId="{845CEC6F-2FB1-4AE0-90FC-7A8FF941B7F8}" srcOrd="0" destOrd="0" presId="urn:microsoft.com/office/officeart/2005/8/layout/bProcess3"/>
    <dgm:cxn modelId="{7EE5001F-2248-4BF2-A48F-0582D7D58B19}" type="presParOf" srcId="{7FECA9ED-8FBC-476B-8BFD-C85BEB278AA1}" destId="{35188256-68E7-4FD1-8965-10E951A5C10E}" srcOrd="12" destOrd="0" presId="urn:microsoft.com/office/officeart/2005/8/layout/bProcess3"/>
    <dgm:cxn modelId="{B9CE7697-2C09-4B6A-B7A6-0F5D84C542CE}" type="presParOf" srcId="{7FECA9ED-8FBC-476B-8BFD-C85BEB278AA1}" destId="{38754AEF-C85A-4A99-A370-EF9BB954E733}" srcOrd="13" destOrd="0" presId="urn:microsoft.com/office/officeart/2005/8/layout/bProcess3"/>
    <dgm:cxn modelId="{BAAB501E-DC2D-445F-96BF-CA5D0CCA015F}" type="presParOf" srcId="{38754AEF-C85A-4A99-A370-EF9BB954E733}" destId="{FCCC75BE-4399-40D1-AA88-C44800018E9E}" srcOrd="0" destOrd="0" presId="urn:microsoft.com/office/officeart/2005/8/layout/bProcess3"/>
    <dgm:cxn modelId="{73846DD1-8E20-4A68-8E6F-708B55F2A272}" type="presParOf" srcId="{7FECA9ED-8FBC-476B-8BFD-C85BEB278AA1}" destId="{53091970-9625-4313-A5C9-55B806F412D4}" srcOrd="14" destOrd="0" presId="urn:microsoft.com/office/officeart/2005/8/layout/bProcess3"/>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8FE47E-5A87-47C9-B236-BC2DA188C759}">
      <dsp:nvSpPr>
        <dsp:cNvPr id="0" name=""/>
        <dsp:cNvSpPr/>
      </dsp:nvSpPr>
      <dsp:spPr>
        <a:xfrm>
          <a:off x="2548545" y="461179"/>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504970"/>
        <a:ext cx="19285" cy="3857"/>
      </dsp:txXfrm>
    </dsp:sp>
    <dsp:sp modelId="{7740AEE5-6A35-4252-B4BD-D2DB89391B56}">
      <dsp:nvSpPr>
        <dsp:cNvPr id="0" name=""/>
        <dsp:cNvSpPr/>
      </dsp:nvSpPr>
      <dsp:spPr>
        <a:xfrm>
          <a:off x="873350" y="3800"/>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Preparar el dispositivo BCI</a:t>
          </a:r>
        </a:p>
      </dsp:txBody>
      <dsp:txXfrm>
        <a:off x="873350" y="3800"/>
        <a:ext cx="1676995" cy="1006197"/>
      </dsp:txXfrm>
    </dsp:sp>
    <dsp:sp modelId="{B40F5706-1ABD-43B8-8788-A572BA075513}">
      <dsp:nvSpPr>
        <dsp:cNvPr id="0" name=""/>
        <dsp:cNvSpPr/>
      </dsp:nvSpPr>
      <dsp:spPr>
        <a:xfrm>
          <a:off x="1711847" y="1008197"/>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1183823"/>
        <a:ext cx="104922" cy="3857"/>
      </dsp:txXfrm>
    </dsp:sp>
    <dsp:sp modelId="{607AA272-6730-4B98-9F5E-B6594E41FFBE}">
      <dsp:nvSpPr>
        <dsp:cNvPr id="0" name=""/>
        <dsp:cNvSpPr/>
      </dsp:nvSpPr>
      <dsp:spPr>
        <a:xfrm>
          <a:off x="2936054" y="3800"/>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Colocación del dispositivo BCI</a:t>
          </a:r>
        </a:p>
      </dsp:txBody>
      <dsp:txXfrm>
        <a:off x="2936054" y="3800"/>
        <a:ext cx="1676995" cy="1006197"/>
      </dsp:txXfrm>
    </dsp:sp>
    <dsp:sp modelId="{ED14F3FD-0783-4E0A-9A64-1B7CDD07DDC8}">
      <dsp:nvSpPr>
        <dsp:cNvPr id="0" name=""/>
        <dsp:cNvSpPr/>
      </dsp:nvSpPr>
      <dsp:spPr>
        <a:xfrm>
          <a:off x="2548545" y="1853085"/>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1896876"/>
        <a:ext cx="19285" cy="3857"/>
      </dsp:txXfrm>
    </dsp:sp>
    <dsp:sp modelId="{E381CC42-0E22-409C-9F24-CACCD37E237C}">
      <dsp:nvSpPr>
        <dsp:cNvPr id="0" name=""/>
        <dsp:cNvSpPr/>
      </dsp:nvSpPr>
      <dsp:spPr>
        <a:xfrm>
          <a:off x="873350" y="1395706"/>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Iniciar el proceso de grabación BCI</a:t>
          </a:r>
        </a:p>
      </dsp:txBody>
      <dsp:txXfrm>
        <a:off x="873350" y="1395706"/>
        <a:ext cx="1676995" cy="1006197"/>
      </dsp:txXfrm>
    </dsp:sp>
    <dsp:sp modelId="{E8B94E81-AFE0-455C-8EBF-0FFAA37DA5BA}">
      <dsp:nvSpPr>
        <dsp:cNvPr id="0" name=""/>
        <dsp:cNvSpPr/>
      </dsp:nvSpPr>
      <dsp:spPr>
        <a:xfrm>
          <a:off x="1711847" y="2400104"/>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2575729"/>
        <a:ext cx="104922" cy="3857"/>
      </dsp:txXfrm>
    </dsp:sp>
    <dsp:sp modelId="{D43EDC93-5206-4B76-A435-5FCA7A6ED91B}">
      <dsp:nvSpPr>
        <dsp:cNvPr id="0" name=""/>
        <dsp:cNvSpPr/>
      </dsp:nvSpPr>
      <dsp:spPr>
        <a:xfrm>
          <a:off x="2936054" y="1395706"/>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Resolver operaciones aritméticas</a:t>
          </a:r>
          <a:br>
            <a:rPr lang="es-MX" sz="1300" kern="1200"/>
          </a:br>
          <a:r>
            <a:rPr lang="es-MX" sz="1300" kern="1200"/>
            <a:t>(concentración)</a:t>
          </a:r>
        </a:p>
      </dsp:txBody>
      <dsp:txXfrm>
        <a:off x="2936054" y="1395706"/>
        <a:ext cx="1676995" cy="1006197"/>
      </dsp:txXfrm>
    </dsp:sp>
    <dsp:sp modelId="{40C2FF74-45FF-4CAC-8065-C12C15649A51}">
      <dsp:nvSpPr>
        <dsp:cNvPr id="0" name=""/>
        <dsp:cNvSpPr/>
      </dsp:nvSpPr>
      <dsp:spPr>
        <a:xfrm>
          <a:off x="2548545" y="3244991"/>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3288783"/>
        <a:ext cx="19285" cy="3857"/>
      </dsp:txXfrm>
    </dsp:sp>
    <dsp:sp modelId="{BC989C1D-36AC-4D67-BD2B-29203E2F4B9B}">
      <dsp:nvSpPr>
        <dsp:cNvPr id="0" name=""/>
        <dsp:cNvSpPr/>
      </dsp:nvSpPr>
      <dsp:spPr>
        <a:xfrm>
          <a:off x="873350" y="2787612"/>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Mostrar fracmentos de películas</a:t>
          </a:r>
          <a:br>
            <a:rPr lang="es-MX" sz="1300" kern="1200"/>
          </a:br>
          <a:r>
            <a:rPr lang="es-MX" sz="1300" kern="1200"/>
            <a:t>(Felicidad)</a:t>
          </a:r>
        </a:p>
      </dsp:txBody>
      <dsp:txXfrm>
        <a:off x="873350" y="2787612"/>
        <a:ext cx="1676995" cy="1006197"/>
      </dsp:txXfrm>
    </dsp:sp>
    <dsp:sp modelId="{99F57BA2-B312-4110-8677-3C54F361BF06}">
      <dsp:nvSpPr>
        <dsp:cNvPr id="0" name=""/>
        <dsp:cNvSpPr/>
      </dsp:nvSpPr>
      <dsp:spPr>
        <a:xfrm>
          <a:off x="1711847" y="3792010"/>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3967636"/>
        <a:ext cx="104922" cy="3857"/>
      </dsp:txXfrm>
    </dsp:sp>
    <dsp:sp modelId="{BAC8C107-094D-4019-988F-3C58A947296A}">
      <dsp:nvSpPr>
        <dsp:cNvPr id="0" name=""/>
        <dsp:cNvSpPr/>
      </dsp:nvSpPr>
      <dsp:spPr>
        <a:xfrm>
          <a:off x="2936054" y="2787612"/>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Finalizar el proceso de grabación de la señal EEG</a:t>
          </a:r>
        </a:p>
      </dsp:txBody>
      <dsp:txXfrm>
        <a:off x="2936054" y="2787612"/>
        <a:ext cx="1676995" cy="1006197"/>
      </dsp:txXfrm>
    </dsp:sp>
    <dsp:sp modelId="{F50B1DBA-3135-4B30-A0D4-97268FBB4C5B}">
      <dsp:nvSpPr>
        <dsp:cNvPr id="0" name=""/>
        <dsp:cNvSpPr/>
      </dsp:nvSpPr>
      <dsp:spPr>
        <a:xfrm>
          <a:off x="873350" y="4179519"/>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Retirar el dispositivo BCI</a:t>
          </a:r>
        </a:p>
      </dsp:txBody>
      <dsp:txXfrm>
        <a:off x="873350" y="4179519"/>
        <a:ext cx="1676995" cy="10061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A1CE50-FF1D-4DE1-9F85-B42BF0CB51BC}">
      <dsp:nvSpPr>
        <dsp:cNvPr id="0" name=""/>
        <dsp:cNvSpPr/>
      </dsp:nvSpPr>
      <dsp:spPr>
        <a:xfrm>
          <a:off x="1944701" y="468145"/>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511901"/>
        <a:ext cx="19637" cy="3927"/>
      </dsp:txXfrm>
    </dsp:sp>
    <dsp:sp modelId="{2D64923A-1DBA-45CC-A207-3A41F61E0712}">
      <dsp:nvSpPr>
        <dsp:cNvPr id="0" name=""/>
        <dsp:cNvSpPr/>
      </dsp:nvSpPr>
      <dsp:spPr>
        <a:xfrm>
          <a:off x="238897" y="1583"/>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 acondicionamiento del sitio de pruebas </a:t>
          </a:r>
        </a:p>
      </dsp:txBody>
      <dsp:txXfrm>
        <a:off x="238897" y="1583"/>
        <a:ext cx="1707604" cy="1024562"/>
      </dsp:txXfrm>
    </dsp:sp>
    <dsp:sp modelId="{0EE8F5FA-EEF7-4EC4-A59E-B64D3B3F979C}">
      <dsp:nvSpPr>
        <dsp:cNvPr id="0" name=""/>
        <dsp:cNvSpPr/>
      </dsp:nvSpPr>
      <dsp:spPr>
        <a:xfrm>
          <a:off x="1092699" y="1024346"/>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1203457"/>
        <a:ext cx="106837" cy="3927"/>
      </dsp:txXfrm>
    </dsp:sp>
    <dsp:sp modelId="{4FD9D54E-6CB9-4BF2-A400-39923EA9EDB7}">
      <dsp:nvSpPr>
        <dsp:cNvPr id="0" name=""/>
        <dsp:cNvSpPr/>
      </dsp:nvSpPr>
      <dsp:spPr>
        <a:xfrm>
          <a:off x="2339251" y="1583"/>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 </a:t>
          </a:r>
          <a:br>
            <a:rPr lang="es-MX" sz="1300" kern="1200"/>
          </a:br>
          <a:r>
            <a:rPr lang="es-MX" sz="1300" kern="1200"/>
            <a:t>Preparar el dispositivo BCI</a:t>
          </a:r>
        </a:p>
      </dsp:txBody>
      <dsp:txXfrm>
        <a:off x="2339251" y="1583"/>
        <a:ext cx="1707604" cy="1024562"/>
      </dsp:txXfrm>
    </dsp:sp>
    <dsp:sp modelId="{ACEEF8A8-FABD-4D1F-A5E6-DB2FCABFB23B}">
      <dsp:nvSpPr>
        <dsp:cNvPr id="0" name=""/>
        <dsp:cNvSpPr/>
      </dsp:nvSpPr>
      <dsp:spPr>
        <a:xfrm>
          <a:off x="1944701" y="1885457"/>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1929213"/>
        <a:ext cx="19637" cy="3927"/>
      </dsp:txXfrm>
    </dsp:sp>
    <dsp:sp modelId="{C721A92E-1B1B-4A8B-AC65-7B88C51148CD}">
      <dsp:nvSpPr>
        <dsp:cNvPr id="0" name=""/>
        <dsp:cNvSpPr/>
      </dsp:nvSpPr>
      <dsp:spPr>
        <a:xfrm>
          <a:off x="238897" y="1418895"/>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Colar el dispositivo BCI</a:t>
          </a:r>
        </a:p>
      </dsp:txBody>
      <dsp:txXfrm>
        <a:off x="238897" y="1418895"/>
        <a:ext cx="1707604" cy="1024562"/>
      </dsp:txXfrm>
    </dsp:sp>
    <dsp:sp modelId="{E1E9859F-4BA2-4E43-892E-F31417295DB9}">
      <dsp:nvSpPr>
        <dsp:cNvPr id="0" name=""/>
        <dsp:cNvSpPr/>
      </dsp:nvSpPr>
      <dsp:spPr>
        <a:xfrm>
          <a:off x="1092699" y="2441658"/>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2620769"/>
        <a:ext cx="106837" cy="3927"/>
      </dsp:txXfrm>
    </dsp:sp>
    <dsp:sp modelId="{D474018D-3551-4742-8A78-EF4E4511CBA3}">
      <dsp:nvSpPr>
        <dsp:cNvPr id="0" name=""/>
        <dsp:cNvSpPr/>
      </dsp:nvSpPr>
      <dsp:spPr>
        <a:xfrm>
          <a:off x="2339251" y="1418895"/>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Aplicación del Formato de Control</a:t>
          </a:r>
        </a:p>
      </dsp:txBody>
      <dsp:txXfrm>
        <a:off x="2339251" y="1418895"/>
        <a:ext cx="1707604" cy="1024562"/>
      </dsp:txXfrm>
    </dsp:sp>
    <dsp:sp modelId="{B67CAAFA-F175-42AE-A6EB-80E5B400A9B2}">
      <dsp:nvSpPr>
        <dsp:cNvPr id="0" name=""/>
        <dsp:cNvSpPr/>
      </dsp:nvSpPr>
      <dsp:spPr>
        <a:xfrm>
          <a:off x="1944701" y="3302768"/>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3346525"/>
        <a:ext cx="19637" cy="3927"/>
      </dsp:txXfrm>
    </dsp:sp>
    <dsp:sp modelId="{347FBD92-D4FF-4D49-A568-336FE3437AF7}">
      <dsp:nvSpPr>
        <dsp:cNvPr id="0" name=""/>
        <dsp:cNvSpPr/>
      </dsp:nvSpPr>
      <dsp:spPr>
        <a:xfrm>
          <a:off x="238897" y="2836207"/>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Contesta el test PANASN</a:t>
          </a:r>
        </a:p>
      </dsp:txBody>
      <dsp:txXfrm>
        <a:off x="238897" y="2836207"/>
        <a:ext cx="1707604" cy="1024562"/>
      </dsp:txXfrm>
    </dsp:sp>
    <dsp:sp modelId="{46DEF31E-9A58-4C57-9C04-82E544959A79}">
      <dsp:nvSpPr>
        <dsp:cNvPr id="0" name=""/>
        <dsp:cNvSpPr/>
      </dsp:nvSpPr>
      <dsp:spPr>
        <a:xfrm>
          <a:off x="1092699" y="3858970"/>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4038081"/>
        <a:ext cx="106837" cy="3927"/>
      </dsp:txXfrm>
    </dsp:sp>
    <dsp:sp modelId="{0FE99117-C096-4CE7-AAC6-84F775319178}">
      <dsp:nvSpPr>
        <dsp:cNvPr id="0" name=""/>
        <dsp:cNvSpPr/>
      </dsp:nvSpPr>
      <dsp:spPr>
        <a:xfrm>
          <a:off x="2339251" y="2836207"/>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Resolver operaciones aritméticas de un máximo de 3 dígitos</a:t>
          </a:r>
        </a:p>
      </dsp:txBody>
      <dsp:txXfrm>
        <a:off x="2339251" y="2836207"/>
        <a:ext cx="1707604" cy="1024562"/>
      </dsp:txXfrm>
    </dsp:sp>
    <dsp:sp modelId="{38754AEF-C85A-4A99-A370-EF9BB954E733}">
      <dsp:nvSpPr>
        <dsp:cNvPr id="0" name=""/>
        <dsp:cNvSpPr/>
      </dsp:nvSpPr>
      <dsp:spPr>
        <a:xfrm>
          <a:off x="1944701" y="4720080"/>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15957" y="4763837"/>
        <a:ext cx="19637" cy="3927"/>
      </dsp:txXfrm>
    </dsp:sp>
    <dsp:sp modelId="{35188256-68E7-4FD1-8965-10E951A5C10E}">
      <dsp:nvSpPr>
        <dsp:cNvPr id="0" name=""/>
        <dsp:cNvSpPr/>
      </dsp:nvSpPr>
      <dsp:spPr>
        <a:xfrm>
          <a:off x="238897" y="4253519"/>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Observa los la secuencia de películas</a:t>
          </a:r>
        </a:p>
      </dsp:txBody>
      <dsp:txXfrm>
        <a:off x="238897" y="4253519"/>
        <a:ext cx="1707604" cy="1024562"/>
      </dsp:txXfrm>
    </dsp:sp>
    <dsp:sp modelId="{53091970-9625-4313-A5C9-55B806F412D4}">
      <dsp:nvSpPr>
        <dsp:cNvPr id="0" name=""/>
        <dsp:cNvSpPr/>
      </dsp:nvSpPr>
      <dsp:spPr>
        <a:xfrm>
          <a:off x="2339251" y="4253519"/>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Retirar dispositivo BCI</a:t>
          </a:r>
        </a:p>
      </dsp:txBody>
      <dsp:txXfrm>
        <a:off x="2339251" y="4253519"/>
        <a:ext cx="1707604" cy="102456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bashashati-fatourechi-2007-a-survey-of-signal-processing-algorithms-in-brain–computer-interfaces-based-on-electrical-brain-signals</b:Tag>
    <b:SourceType>JournalArticle</b:SourceType>
    <b:Title>A survey of signal processing algorithms in brain–computer interfaces based on electrical brain signals</b:Title>
    <b:Year>2007</b:Year>
    <b:Author>
      <b:Author>
        <b:NameList>
          <b:Person>
            <b:First>Ali</b:First>
            <b:Last>Bashashati</b:Last>
          </b:Person>
          <b:Person>
            <b:First>Mehrdad</b:First>
            <b:Last>Fatourechi</b:Last>
          </b:Person>
          <b:Person>
            <b:First>Rabab K</b:First>
            <b:Last>Ward</b:Last>
          </b:Person>
          <b:Person>
            <b:First>Gary E</b:First>
            <b:Last>Birch</b:Last>
          </b:Person>
        </b:NameList>
      </b:Author>
    </b:Author>
    <b:JournalName>JOURNAL OF NEURAL ENGINEERING</b:JournalName>
    <b:StandardNumber>10.1088/1741-2560/4/2/R03</b:StandardNumber>
    <b:RefOrder>6</b:RefOrder>
  </b:Source>
  <b:Source>
    <b:Tag>Rac13</b:Tag>
    <b:SourceType>JournalArticle</b:SourceType>
    <b:Guid>{DDA65D27-099A-48EC-9C13-5FE6B73B11D9}</b:Guid>
    <b:Title>Emotion Recognition Based on Brain-Computer Interface Systems, Brain-Computer Interface - Recent Progress and Future</b:Title>
    <b:Year>2013</b:Year>
    <b:JournalName>InTech</b:JournalName>
    <b:Author>
      <b:Author>
        <b:NameList>
          <b:Person>
            <b:Last>Rached</b:Last>
            <b:First>TS</b:First>
          </b:Person>
          <b:Person>
            <b:Last>Perkusich</b:Last>
            <b:First>A</b:First>
          </b:Person>
        </b:NameList>
      </b:Author>
    </b:Author>
    <b:DOI>http://dx.doi.org/10.5772/56227</b:DOI>
    <b:RefOrder>7</b:RefOrder>
  </b:Source>
  <b:Source>
    <b:Tag>valderrama-c.-ulloa-2012-analisis-espectral-de-parametros-fisiologicos-para-la-deteccion-de-emociones</b:Tag>
    <b:SourceType>JournalArticle</b:SourceType>
    <b:Title>Analisis espectral de parametros fisiologicos para la deteccion de emociones</b:Title>
    <b:Year>2012</b:Year>
    <b:Author>
      <b:Author>
        <b:NameList>
          <b:Person>
            <b:First>Camilo E</b:First>
            <b:Last>Valderrama C.</b:Last>
          </b:Person>
          <b:Person>
            <b:First>Gonzalo</b:First>
            <b:Last>Ulloa</b:Last>
          </b:Person>
        </b:NameList>
      </b:Author>
    </b:Author>
    <b:JournalName>Sistemas &amp; Telematica</b:JournalName>
    <b:Volume>10</b:Volume>
    <b:Issue>20</b:Issue>
    <b:StandardNumber>1692-5238</b:StandardNumber>
    <b:RefOrder>8</b:RefOrder>
  </b:Source>
  <b:Source>
    <b:Tag>spherical-prepared-2015-patent-application-publication-pub-.-no-.:-us-2005-/-0142206a1</b:Tag>
    <b:SourceType>Patent</b:SourceType>
    <b:Title>Patent Application Publication Pub . No .: US 2005 / 0142206A1</b:Title>
    <b:Year>2015</b:Year>
    <b:Author>
      <b:Inventor>
        <b:NameList>
          <b:Person>
            <b:First>Small</b:First>
            <b:Last>Spherical</b:Last>
          </b:Person>
          <b:Person>
            <b:First>Particles</b:First>
            <b:Last>Prepared</b:Last>
          </b:Person>
          <b:Person>
            <b:First>B Y</b:First>
            <b:Last>Controlled</b:Last>
          </b:Person>
          <b:Person>
            <b:First>Phase</b:First>
            <b:Last>Separation</b:Last>
          </b:Person>
        </b:NameList>
      </b:Inventor>
    </b:Author>
    <b:CountryRegion>United States</b:CountryRegion>
    <b:RefOrder>4</b:RefOrder>
  </b:Source>
  <b:Source>
    <b:Tag>goldstein-2000-intersubjective-properties-by-which-we-specify-pain,-pleasure,-and-other-kinds-of-mental-states</b:Tag>
    <b:SourceType>JournalArticle</b:SourceType>
    <b:Title>Intersubjective Properties by Which We Specify Pain, Pleasure, and Other Kinds of Mental States</b:Title>
    <b:Year>2000</b:Year>
    <b:Author>
      <b:Author>
        <b:NameList>
          <b:Person>
            <b:First>Irwin</b:First>
            <b:Last>Goldstein</b:Last>
          </b:Person>
        </b:NameList>
      </b:Author>
    </b:Author>
    <b:JournalName>Philosophy</b:JournalName>
    <b:Pages>89-104</b:Pages>
    <b:Volume>75</b:Volume>
    <b:RefOrder>5</b:RefOrder>
  </b:Source>
  <b:Source>
    <b:Tag>balam-guzmán-2015-modelo-semántico-para-la-gestión-de-técnicas-de-hci-mediante-el-monitoreo-de-actividad-bioeléctrica-(eeg)-para-caracterizar-estados-mentales-y-su-relación-con-cambios-en-el-contexto-del-usuario</b:Tag>
    <b:SourceType>Report</b:SourceType>
    <b:Title>Modelo semántico para la gestión de técnicas de HCI mediante el monitoreo de actividad bioeléctrica (EEG) para caracterizar estados mentales y su relación con cambios en el contexto del usuario</b:Title>
    <b:Year>2015</b:Year>
    <b:Author>
      <b:Author>
        <b:NameList>
          <b:Person>
            <b:First>Luis Alberto</b:First>
            <b:Last>Balam Guzmán</b:Last>
          </b:Person>
        </b:NameList>
      </b:Author>
    </b:Author>
    <b:Department>Ciencias Computacionales</b:Department>
    <b:Institution>CENIDET</b:Institution>
    <b:Pages>81</b:Pages>
    <b:RefOrder>1</b:RefOrder>
  </b:Source>
  <b:Source>
    <b:Tag>ortiz-carreón-2016-metodología-de-comunicación-aumentativa-y-alternativa-para-personas-con-parálisis-cerebral-mediante-mecanismos-heterogéneos-de-interfaces-humano-computadora</b:Tag>
    <b:SourceType>Report</b:SourceType>
    <b:Title>Metodología de Comunicación Aumentativa y Alternativa para Personas con Parálisis Cerebral Mediante Mecanismos Heterogéneos de Interfaces Humano Computadora</b:Title>
    <b:Year>2016</b:Year>
    <b:Author>
      <b:Author>
        <b:NameList>
          <b:Person>
            <b:First>Féliz</b:First>
            <b:Last>Ortiz Carreón</b:Last>
          </b:Person>
        </b:NameList>
      </b:Author>
    </b:Author>
    <b:Institution>Centro Nacional de Investigación y Desarrollo Tecnológico</b:Institution>
    <b:Pages>119</b:Pages>
    <b:RefOrder>2</b:RefOrder>
  </b:Source>
  <b:Source>
    <b:Tag>gonzález-franco-2017-metodología-uxeeg-para-la-evaluación-de-la-experiencia-del-usuario-en-personas-con-discapacidad-a-partir-de-interfaces-cerebro-computadora</b:Tag>
    <b:SourceType>Report</b:SourceType>
    <b:Title>Metodología UXEeg para la evaluación de la Experiencia del Usuario en personas con discapacidad a partir de Interfaces Cerebro Computadora</b:Title>
    <b:Year>2017</b:Year>
    <b:Author>
      <b:Author>
        <b:NameList>
          <b:Person>
            <b:First>Nimrod</b:First>
            <b:Last>González Franco</b:Last>
          </b:Person>
        </b:NameList>
      </b:Author>
    </b:Author>
    <b:Pages>131</b:Pages>
    <b:Publisher>Centro Nacional de Investigación y Desarrollo Tecnológico</b:Publisher>
    <b:RefOrder>3</b:RefOrder>
  </b:Source>
</b:Sources>
</file>

<file path=customXml/itemProps1.xml><?xml version="1.0" encoding="utf-8"?>
<ds:datastoreItem xmlns:ds="http://schemas.openxmlformats.org/officeDocument/2006/customXml" ds:itemID="{311F64FC-8CD5-4D1A-AA81-FCF9C6724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Pages>
  <Words>31982</Words>
  <Characters>175906</Characters>
  <Application>Microsoft Office Word</Application>
  <DocSecurity>0</DocSecurity>
  <Lines>1465</Lines>
  <Paragraphs>414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Alfredo Flores Rosales</dc:creator>
  <cp:keywords/>
  <dc:description/>
  <cp:lastModifiedBy>Flores Rosales Manuel Alfredo</cp:lastModifiedBy>
  <cp:revision>2</cp:revision>
  <dcterms:created xsi:type="dcterms:W3CDTF">2019-04-06T18:20:00Z</dcterms:created>
  <dcterms:modified xsi:type="dcterms:W3CDTF">2019-04-06T18:20:00Z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2467e96a-da76-379c-9e8f-e097ac30b5ac</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http://www.zotero.org/styles/ieee</vt:lpwstr>
  </property>
</Properties>
</file>